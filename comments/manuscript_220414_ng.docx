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240"/>
        <w:rPr/>
      </w:pPr>
      <w:r>
        <w:rPr/>
        <w:t>Visual proteomics using whole-lamella 2D template matching</w:t>
      </w:r>
    </w:p>
    <w:p>
      <w:pPr>
        <w:pStyle w:val="FirstParagraph"/>
        <w:rPr/>
      </w:pPr>
      <w:r>
        <w:rPr/>
        <w:t xml:space="preserve"> </w:t>
      </w:r>
    </w:p>
    <w:p>
      <w:pPr>
        <w:pStyle w:val="TextBody"/>
        <w:rPr/>
      </w:pPr>
      <w:r>
        <w:rPr/>
        <w:t xml:space="preserve"> </w:t>
      </w:r>
      <w:r>
        <w:rPr/>
        <w:t xml:space="preserve">This manuscript was automatically generated on April 14, 2022. </w:t>
      </w:r>
    </w:p>
    <w:p>
      <w:pPr>
        <w:pStyle w:val="Heading2"/>
        <w:rPr/>
      </w:pPr>
      <w:bookmarkStart w:id="0" w:name="authors"/>
      <w:bookmarkEnd w:id="0"/>
      <w:r>
        <w:rPr/>
        <w:t>Authors</w:t>
      </w:r>
    </w:p>
    <w:p>
      <w:pPr>
        <w:pStyle w:val="Normal"/>
        <w:numPr>
          <w:ilvl w:val="0"/>
          <w:numId w:val="1"/>
        </w:numPr>
        <w:rPr/>
      </w:pPr>
      <w:r>
        <w:rPr>
          <w:b/>
          <w:bCs/>
        </w:rPr>
        <w:t>Johannes Elferich</w:t>
      </w:r>
      <w:r>
        <w:rPr/>
        <w:t xml:space="preserve"> </w:t>
      </w:r>
      <w:r>
        <w:rPr/>
        <w:drawing>
          <wp:inline distT="0" distB="0" distL="0" distR="0">
            <wp:extent cx="152400" cy="152400"/>
            <wp:effectExtent l="0" t="0" r="0" b="0"/>
            <wp:docPr id="1" name="Picture" descr="ORCI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ORCID icon"/>
                    <pic:cNvPicPr>
                      <a:picLocks noChangeAspect="1" noChangeArrowheads="1"/>
                    </pic:cNvPicPr>
                  </pic:nvPicPr>
                  <pic:blipFill>
                    <a:blip r:embed="rId2"/>
                    <a:stretch>
                      <a:fillRect/>
                    </a:stretch>
                  </pic:blipFill>
                  <pic:spPr bwMode="auto">
                    <a:xfrm>
                      <a:off x="0" y="0"/>
                      <a:ext cx="152400" cy="152400"/>
                    </a:xfrm>
                    <a:prstGeom prst="rect">
                      <a:avLst/>
                    </a:prstGeom>
                  </pic:spPr>
                </pic:pic>
              </a:graphicData>
            </a:graphic>
          </wp:inline>
        </w:drawing>
      </w:r>
      <w:r>
        <w:rPr/>
        <w:t xml:space="preserve"> </w:t>
      </w:r>
      <w:hyperlink r:id="rId3">
        <w:r>
          <w:rPr>
            <w:rStyle w:val="InternetLink"/>
          </w:rPr>
          <w:t>0000-0002-9911-706X</w:t>
        </w:r>
      </w:hyperlink>
      <w:r>
        <w:rPr/>
        <w:t xml:space="preserve"> · </w:t>
      </w:r>
      <w:r>
        <w:rPr/>
        <w:drawing>
          <wp:inline distT="0" distB="0" distL="0" distR="0">
            <wp:extent cx="152400" cy="152400"/>
            <wp:effectExtent l="0" t="0" r="0" b="0"/>
            <wp:docPr id="2" name="Image1" descr="GitHu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GitHub icon"/>
                    <pic:cNvPicPr>
                      <a:picLocks noChangeAspect="1" noChangeArrowheads="1"/>
                    </pic:cNvPicPr>
                  </pic:nvPicPr>
                  <pic:blipFill>
                    <a:blip r:embed="rId4"/>
                    <a:stretch>
                      <a:fillRect/>
                    </a:stretch>
                  </pic:blipFill>
                  <pic:spPr bwMode="auto">
                    <a:xfrm>
                      <a:off x="0" y="0"/>
                      <a:ext cx="152400" cy="152400"/>
                    </a:xfrm>
                    <a:prstGeom prst="rect">
                      <a:avLst/>
                    </a:prstGeom>
                  </pic:spPr>
                </pic:pic>
              </a:graphicData>
            </a:graphic>
          </wp:inline>
        </w:drawing>
      </w:r>
      <w:r>
        <w:rPr/>
        <w:t xml:space="preserve"> </w:t>
      </w:r>
      <w:hyperlink r:id="rId5">
        <w:r>
          <w:rPr>
            <w:rStyle w:val="InternetLink"/>
          </w:rPr>
          <w:t>jojoelfe</w:t>
        </w:r>
      </w:hyperlink>
      <w:r>
        <w:rPr/>
        <w:t xml:space="preserve">  RNA Therapeutic Institute, UMass Chan Medical School; HHMI </w:t>
      </w:r>
    </w:p>
    <w:p>
      <w:pPr>
        <w:pStyle w:val="Normal"/>
        <w:numPr>
          <w:ilvl w:val="0"/>
          <w:numId w:val="1"/>
        </w:numPr>
        <w:rPr/>
      </w:pPr>
      <w:r>
        <w:rPr>
          <w:b/>
          <w:bCs/>
        </w:rPr>
        <w:t>Nikolaus Grigorieff</w:t>
      </w:r>
      <w:r>
        <w:rPr/>
        <w:t xml:space="preserve"> </w:t>
      </w:r>
      <w:r>
        <w:rPr/>
        <w:drawing>
          <wp:inline distT="0" distB="0" distL="0" distR="0">
            <wp:extent cx="152400" cy="152400"/>
            <wp:effectExtent l="0" t="0" r="0" b="0"/>
            <wp:docPr id="3" name="Image2" descr="ORCI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ORCID icon"/>
                    <pic:cNvPicPr>
                      <a:picLocks noChangeAspect="1" noChangeArrowheads="1"/>
                    </pic:cNvPicPr>
                  </pic:nvPicPr>
                  <pic:blipFill>
                    <a:blip r:embed="rId6"/>
                    <a:stretch>
                      <a:fillRect/>
                    </a:stretch>
                  </pic:blipFill>
                  <pic:spPr bwMode="auto">
                    <a:xfrm>
                      <a:off x="0" y="0"/>
                      <a:ext cx="152400" cy="152400"/>
                    </a:xfrm>
                    <a:prstGeom prst="rect">
                      <a:avLst/>
                    </a:prstGeom>
                  </pic:spPr>
                </pic:pic>
              </a:graphicData>
            </a:graphic>
          </wp:inline>
        </w:drawing>
      </w:r>
      <w:r>
        <w:rPr/>
        <w:t xml:space="preserve"> </w:t>
      </w:r>
      <w:hyperlink r:id="rId7">
        <w:r>
          <w:rPr>
            <w:rStyle w:val="InternetLink"/>
          </w:rPr>
          <w:t>0000-0002-1506-909X</w:t>
        </w:r>
      </w:hyperlink>
      <w:r>
        <w:rPr/>
        <w:t xml:space="preserve"> · </w:t>
      </w:r>
      <w:r>
        <w:rPr/>
        <w:drawing>
          <wp:inline distT="0" distB="0" distL="0" distR="0">
            <wp:extent cx="152400" cy="152400"/>
            <wp:effectExtent l="0" t="0" r="0" b="0"/>
            <wp:docPr id="4" name="Image3" descr="GitHu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GitHub icon"/>
                    <pic:cNvPicPr>
                      <a:picLocks noChangeAspect="1" noChangeArrowheads="1"/>
                    </pic:cNvPicPr>
                  </pic:nvPicPr>
                  <pic:blipFill>
                    <a:blip r:embed="rId8"/>
                    <a:stretch>
                      <a:fillRect/>
                    </a:stretch>
                  </pic:blipFill>
                  <pic:spPr bwMode="auto">
                    <a:xfrm>
                      <a:off x="0" y="0"/>
                      <a:ext cx="152400" cy="152400"/>
                    </a:xfrm>
                    <a:prstGeom prst="rect">
                      <a:avLst/>
                    </a:prstGeom>
                  </pic:spPr>
                </pic:pic>
              </a:graphicData>
            </a:graphic>
          </wp:inline>
        </w:drawing>
      </w:r>
      <w:r>
        <w:rPr/>
        <w:t xml:space="preserve"> </w:t>
      </w:r>
      <w:hyperlink r:id="rId9">
        <w:r>
          <w:rPr>
            <w:rStyle w:val="InternetLink"/>
          </w:rPr>
          <w:t>nikogrigorieff</w:t>
        </w:r>
      </w:hyperlink>
      <w:r>
        <w:rPr/>
        <w:t xml:space="preserve">  RNA Therapeutic Institute, UMass Chan Medical School; HHMI </w:t>
      </w:r>
    </w:p>
    <w:p>
      <w:pPr>
        <w:pStyle w:val="Heading2"/>
        <w:rPr/>
      </w:pPr>
      <w:bookmarkStart w:id="1" w:name="authors"/>
      <w:bookmarkStart w:id="2" w:name="abstract"/>
      <w:bookmarkEnd w:id="1"/>
      <w:bookmarkEnd w:id="2"/>
      <w:r>
        <w:rPr/>
        <w:t>Abstract</w:t>
      </w:r>
    </w:p>
    <w:p>
      <w:pPr>
        <w:pStyle w:val="FirstParagraph"/>
        <w:rPr/>
      </w:pPr>
      <w:r>
        <w:rP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Cryo-electron microscopy (cryo-EM) provides highly accurate position and orientation information of biomolecules but is often confined to small fields of view inside a cell, limiting biological context. In this study we use a new data-acquisition scheme called “Defocus-Corrected Large-Area cryo-EM” (DeCo-LACE) to collect high-resolution cryo-EM data over entire sections (100 – 200 nm thick lamellae) of neutrophil-like mouse cells, representing </w:t>
      </w:r>
      <w:del w:id="0" w:author="Nikolaus Grigorieff" w:date="2022-04-18T15:09:00Z">
        <w:r>
          <w:rPr/>
          <w:delText xml:space="preserve">roughly </w:delText>
        </w:r>
      </w:del>
      <w:r>
        <w:rPr/>
        <w:t xml:space="preserve">1% </w:t>
      </w:r>
      <w:ins w:id="1" w:author="Nikolaus Grigorieff" w:date="2022-04-18T15:09:00Z">
        <w:r>
          <w:rPr/>
          <w:t xml:space="preserve">- 2% </w:t>
        </w:r>
      </w:ins>
      <w:r>
        <w:rPr/>
        <w:t>of the total cellular volume. We use 2D template matching (2DTM) to determine localization and orientation of the large ribosomal subunit in these sections, detect bound small ribosomal subunits and assign ribosomes to polysomes based on their relative orientations to each other. These data provide “maps” of translational activity across sections of mammalian cells. This new high-throughput cryo-EM data collection approach together with 2DTM will advance visual proteomics and complement other single-cell “omics” techniques, such as flow-cytometry and single-cell sequencing.</w:t>
      </w:r>
    </w:p>
    <w:p>
      <w:pPr>
        <w:pStyle w:val="Heading2"/>
        <w:rPr/>
      </w:pPr>
      <w:bookmarkStart w:id="3" w:name="abstract"/>
      <w:bookmarkStart w:id="4" w:name="introduction"/>
      <w:bookmarkEnd w:id="3"/>
      <w:bookmarkEnd w:id="4"/>
      <w:r>
        <w:rPr/>
        <w:t>Introduction</w:t>
      </w:r>
    </w:p>
    <w:p>
      <w:pPr>
        <w:pStyle w:val="FirstParagraph"/>
        <w:rPr/>
      </w:pPr>
      <w:r>
        <w:rPr/>
        <w:t xml:space="preserve">A major goal in understanding cellular processes is the knowledge of the amounts, location, interactions, and conformations of biomolecules inside the cell. This knowledge can be obtained by approaches broadly divided into label- and label-free techniques. In label-dependent techniques a probe is physically attached to a molecule of interest that is able to </w:t>
      </w:r>
      <w:ins w:id="2" w:author="Nikolaus Grigorieff" w:date="2022-04-18T09:24:00Z">
        <w:r>
          <w:rPr/>
          <w:t xml:space="preserve">be </w:t>
        </w:r>
      </w:ins>
      <w:r>
        <w:rPr/>
        <w:t xml:space="preserve">detected </w:t>
      </w:r>
      <w:del w:id="3" w:author="Nikolaus Grigorieff" w:date="2022-04-18T09:25:00Z">
        <w:r>
          <w:rPr/>
          <w:delText>with a high signal-to-noise</w:delText>
        </w:r>
      </w:del>
      <w:ins w:id="4" w:author="Nikolaus Grigorieff" w:date="2022-04-18T09:25:00Z">
        <w:r>
          <w:rPr/>
          <w:t>by its strong</w:t>
        </w:r>
      </w:ins>
      <w:r>
        <w:rPr/>
        <w:t xml:space="preserve"> signal, such as a fluorescent molecule. In label-free techniques</w:t>
      </w:r>
      <w:ins w:id="5" w:author="Nikolaus Grigorieff" w:date="2022-04-18T09:26:00Z">
        <w:r>
          <w:rPr/>
          <w:t>,</w:t>
        </w:r>
      </w:ins>
      <w:r>
        <w:rPr/>
        <w:t xml:space="preserve"> the physical properties of molecules themselves are used for detection. An example for this is proteomics using mass-spectrometry [</w:t>
      </w:r>
      <w:hyperlink w:anchor="ref-tSXIKPl7">
        <w:r>
          <w:rPr>
            <w:rStyle w:val="InternetLink"/>
          </w:rPr>
          <w:t>1</w:t>
        </w:r>
      </w:hyperlink>
      <w:r>
        <w:rPr/>
        <w:t>]. The advantage of label-free techniques is that they can provide information over thousands of molecules, while label-</w:t>
      </w:r>
      <w:ins w:id="6" w:author="Nikolaus Grigorieff" w:date="2022-04-18T09:26:00Z">
        <w:r>
          <w:rPr/>
          <w:t xml:space="preserve">dependent </w:t>
        </w:r>
      </w:ins>
      <w:r>
        <w:rPr/>
        <w:t>techniques offer highly specific information for a few molecules. Especially spatial information can often only be achieved using label-dependent techniques, such as fluorescence microscopy [</w:t>
      </w:r>
      <w:hyperlink w:anchor="ref-VBmW7Aot">
        <w:r>
          <w:rPr>
            <w:rStyle w:val="InternetLink"/>
          </w:rPr>
          <w:t>2</w:t>
        </w:r>
      </w:hyperlink>
      <w:r>
        <w:rPr/>
        <w:t>].</w:t>
      </w:r>
    </w:p>
    <w:p>
      <w:pPr>
        <w:pStyle w:val="TextBody"/>
        <w:rPr/>
      </w:pPr>
      <w:r>
        <w:rPr/>
        <w:t xml:space="preserve">Cryo-electron microscopy </w:t>
      </w:r>
      <w:ins w:id="7" w:author="Nikolaus Grigorieff" w:date="2022-04-18T09:27:00Z">
        <w:r>
          <w:rPr/>
          <w:t xml:space="preserve">(cryo-EM) </w:t>
        </w:r>
      </w:ins>
      <w:r>
        <w:rPr/>
        <w:t>has the potential to directly visualize the arrangement of atoms that compose biomolecules inside of cells, thereby allowing label-free detection with high spatial accuracy. This has been called “visual proteomics” [</w:t>
      </w:r>
      <w:hyperlink w:anchor="ref-tGQ6TSUo">
        <w:r>
          <w:rPr>
            <w:rStyle w:val="InternetLink"/>
          </w:rPr>
          <w:t>3</w:t>
        </w:r>
      </w:hyperlink>
      <w:r>
        <w:rPr/>
        <w:t>]. Since cryo-EM requires thin samples (&lt;500nm), imaging of biomolecules inside cells is restricted to small organisms, thin regions of cells, or samples that have been suitably thinned. Thinning can be achieved either by mechanical sectioning [</w:t>
      </w:r>
      <w:hyperlink w:anchor="ref-g8QavfwP">
        <w:r>
          <w:rPr>
            <w:rStyle w:val="InternetLink"/>
          </w:rPr>
          <w:t>4</w:t>
        </w:r>
      </w:hyperlink>
      <w:r>
        <w:rPr/>
        <w:t>] or by milling using a focused ion beam (FIB) [</w:t>
      </w:r>
      <w:hyperlink w:anchor="ref-16IhS1Nc4">
        <w:r>
          <w:rPr>
            <w:rStyle w:val="InternetLink"/>
          </w:rPr>
          <w:t>5</w:t>
        </w:r>
      </w:hyperlink>
      <w:r>
        <w:rPr/>
        <w:t xml:space="preserve">]. </w:t>
      </w:r>
      <w:ins w:id="8" w:author="Nikolaus Grigorieff" w:date="2022-04-18T09:28:00Z">
        <w:r>
          <w:rPr/>
          <w:t>T</w:t>
        </w:r>
      </w:ins>
      <w:r>
        <w:rPr/>
        <w:t>his complex workflow leads to a low throughput of cryo-EM imaging of cells and is further limited by the fact that at the required magnifications, typical fields of view (FOV) are very small compared to mammalian cells, and the FOV achieved by label-</w:t>
      </w:r>
      <w:ins w:id="9" w:author="Nikolaus Grigorieff" w:date="2022-04-18T09:29:00Z">
        <w:r>
          <w:rPr/>
          <w:t xml:space="preserve">dependent </w:t>
        </w:r>
      </w:ins>
      <w:r>
        <w:rPr/>
        <w:t>techniques such as fluorescence light microscopy. The predominant cryo-EM technique for the localization of biomolecules of defined size and shape inside cells is cryo-electron tomography [</w:t>
      </w:r>
      <w:hyperlink w:anchor="ref-Rksh2dxu">
        <w:r>
          <w:rPr>
            <w:rStyle w:val="InternetLink"/>
          </w:rPr>
          <w:t>6</w:t>
        </w:r>
      </w:hyperlink>
      <w:r>
        <w:rPr/>
        <w:t>]. However, the requirement of a tilt series at every imaged location and subsequent image alignment, severely limits the throughput for molecular localization.</w:t>
      </w:r>
    </w:p>
    <w:p>
      <w:pPr>
        <w:pStyle w:val="TextBody"/>
        <w:rPr/>
      </w:pPr>
      <w:r>
        <w:rPr/>
        <w:t>An alternative approach is to identify molecules by their structural “fingerprint” in single projection using “2D template-matching” (2DTM) [</w:t>
      </w:r>
      <w:hyperlink w:anchor="ref-Ynb3IP6I">
        <w:r>
          <w:rPr>
            <w:rStyle w:val="InternetLink"/>
          </w:rPr>
          <w:t>7</w:t>
        </w:r>
      </w:hyperlink>
      <w:r>
        <w:rPr/>
        <w:t>,</w:t>
      </w:r>
      <w:hyperlink w:anchor="ref-18KGpXYPE">
        <w:r>
          <w:rPr>
            <w:rStyle w:val="InternetLink"/>
          </w:rPr>
          <w:t>8</w:t>
        </w:r>
      </w:hyperlink>
      <w:r>
        <w:rPr/>
        <w:t>,</w:t>
      </w:r>
      <w:hyperlink w:anchor="ref-10bXZuF3G">
        <w:r>
          <w:rPr>
            <w:rStyle w:val="InternetLink"/>
          </w:rPr>
          <w:t>9</w:t>
        </w:r>
      </w:hyperlink>
      <w:r>
        <w:rPr/>
        <w:t>]. In this method a 3D model of a biomolecule is used as a template to find 2D projections that match the molecules visible in the electron micrographs. This method requires a projection search on a fine angular grid, and the projections are used to find local cross-correlation peaks with the micrograph. Since the location of a biomolecule in the z-direction causes predictable aberrations to the projection image, this method can be used to calculate complete 3D coordinates and orientations of a biomolecule in a cellular sample [</w:t>
      </w:r>
      <w:hyperlink w:anchor="ref-18KGpXYPE">
        <w:r>
          <w:rPr>
            <w:rStyle w:val="InternetLink"/>
          </w:rPr>
          <w:t>8</w:t>
        </w:r>
      </w:hyperlink>
      <w:r>
        <w:rPr/>
        <w:t>]</w:t>
      </w:r>
    </w:p>
    <w:p>
      <w:pPr>
        <w:pStyle w:val="TextBody"/>
        <w:rPr/>
      </w:pPr>
      <w:commentRangeStart w:id="0"/>
      <w:r>
        <w:rPr/>
        <w:t>Hematopoiesis is the process of generating the various cell types of the blood in the bone marrow.</w:t>
      </w:r>
      <w:r>
        <w:rPr/>
      </w:r>
      <w:commentRangeEnd w:id="0"/>
      <w:r>
        <w:commentReference w:id="0"/>
      </w:r>
      <w:r>
        <w:rPr/>
        <w:t xml:space="preserve"> D</w:t>
      </w:r>
      <w:del w:id="10" w:author="Unknown Author" w:date="2022-04-19T14:14:55Z">
        <w:r>
          <w:rPr/>
          <w:delText>i</w:delText>
        </w:r>
      </w:del>
      <w:ins w:id="11" w:author="Unknown Author" w:date="2022-04-19T14:14:55Z">
        <w:r>
          <w:rPr/>
          <w:t>y</w:t>
        </w:r>
      </w:ins>
      <w:r>
        <w:rPr/>
        <w:t>sregulation of the process results in diseases like leukemia. Understanding how hematopoietic stem and progenitor cells are programmed to diff</w:t>
      </w:r>
      <w:del w:id="12" w:author="Unknown Author" w:date="2022-04-19T14:15:04Z">
        <w:r>
          <w:rPr/>
          <w:delText>f</w:delText>
        </w:r>
      </w:del>
      <w:r>
        <w:rPr/>
        <w:t>erentiate to the appropriate cell type would be provide new insight how hematopoiesis can be misregulated. Of special interest is the regulation of translation during hematopoiesis. This is exemplified by the observation that genetic defects in the ribosome machinery often leads to hematopoietic disease[</w:t>
      </w:r>
      <w:hyperlink w:anchor="ref-gRoY21jY">
        <w:r>
          <w:rPr>
            <w:rStyle w:val="InternetLink"/>
          </w:rPr>
          <w:t>10</w:t>
        </w:r>
      </w:hyperlink>
      <w:r>
        <w:rPr/>
        <w:t>]. As such direct quantification of ribosome location, number and conformational states could lead to new insight into hematopoietic disease [</w:t>
      </w:r>
      <w:hyperlink w:anchor="ref-KAJ7221k">
        <w:r>
          <w:rPr>
            <w:rStyle w:val="InternetLink"/>
          </w:rPr>
          <w:t>11</w:t>
        </w:r>
      </w:hyperlink>
      <w:r>
        <w:rPr/>
        <w:t>].</w:t>
      </w:r>
    </w:p>
    <w:p>
      <w:pPr>
        <w:pStyle w:val="TextBody"/>
        <w:rPr/>
      </w:pPr>
      <w:r>
        <w:rPr/>
        <w:t>Here we apply 2D</w:t>
      </w:r>
      <w:ins w:id="13" w:author="Nikolaus Grigorieff" w:date="2022-04-18T09:40:00Z">
        <w:r>
          <w:rPr/>
          <w:t>TM</w:t>
        </w:r>
      </w:ins>
      <w:del w:id="14" w:author="Nikolaus Grigorieff" w:date="2022-04-18T09:40:00Z">
        <w:r>
          <w:rPr/>
          <w:delText>-template matching</w:delText>
        </w:r>
      </w:del>
      <w:r>
        <w:rPr/>
        <w:t xml:space="preserve"> of ribosomes to cryo-FIB milled neutrophil-like murine cells [</w:t>
      </w:r>
      <w:hyperlink w:anchor="ref-1B9Vt9eYu">
        <w:r>
          <w:rPr>
            <w:rStyle w:val="InternetLink"/>
          </w:rPr>
          <w:t>12</w:t>
        </w:r>
      </w:hyperlink>
      <w:r>
        <w:rPr/>
        <w:t xml:space="preserve">]. To increase the amount of collected data and to provide unbiased sampling of the whole lamella, we devised a new data-acquisition scheme, </w:t>
      </w:r>
      <w:commentRangeStart w:id="1"/>
      <w:r>
        <w:rPr/>
        <w:t>Defocus-corrected large area cryo-electron microscopy</w:t>
      </w:r>
      <w:r>
        <w:rPr/>
      </w:r>
      <w:commentRangeEnd w:id="1"/>
      <w:r>
        <w:commentReference w:id="1"/>
      </w:r>
      <w:r>
        <w:rPr/>
        <w:t xml:space="preserve"> (DeCo-LACE). We characterize aberration cause by the </w:t>
      </w:r>
      <w:del w:id="15" w:author="Nikolaus Grigorieff" w:date="2022-04-18T09:42:00Z">
        <w:r>
          <w:rPr/>
          <w:delText xml:space="preserve">used </w:delText>
        </w:r>
      </w:del>
      <w:r>
        <w:rPr/>
        <w:t xml:space="preserve">large </w:t>
      </w:r>
      <w:del w:id="16" w:author="Nikolaus Grigorieff" w:date="2022-04-18T15:58:00Z">
        <w:r>
          <w:rPr/>
          <w:delText>beam-</w:delText>
        </w:r>
      </w:del>
      <w:r>
        <w:rPr/>
        <w:t>image</w:t>
      </w:r>
      <w:ins w:id="17" w:author="Nikolaus Grigorieff" w:date="2022-04-18T15:58:00Z">
        <w:r>
          <w:rPr/>
          <w:t xml:space="preserve"> </w:t>
        </w:r>
      </w:ins>
      <w:del w:id="18" w:author="Nikolaus Grigorieff" w:date="2022-04-18T11:39:00Z">
        <w:r>
          <w:rPr/>
          <w:delText xml:space="preserve"> </w:delText>
        </w:r>
      </w:del>
      <w:r>
        <w:rPr/>
        <w:t xml:space="preserve">shifts and highly focused beams </w:t>
      </w:r>
      <w:ins w:id="19" w:author="Nikolaus Grigorieff" w:date="2022-04-18T09:43:00Z">
        <w:r>
          <w:rPr/>
          <w:t xml:space="preserve">used to scan the sample </w:t>
        </w:r>
      </w:ins>
      <w:r>
        <w:rPr/>
        <w:t xml:space="preserve">and find that they can be adequately corrected to enable ribosome detection by 2DTM. The resulting data provide a description of ribosome distribution in </w:t>
      </w:r>
      <w:del w:id="20" w:author="Nikolaus Grigorieff" w:date="2022-04-18T09:43:00Z">
        <w:r>
          <w:rPr/>
          <w:delText>the whole</w:delText>
        </w:r>
      </w:del>
      <w:ins w:id="21" w:author="Nikolaus Grigorieff" w:date="2022-04-18T09:43:00Z">
        <w:r>
          <w:rPr/>
          <w:t>an entire</w:t>
        </w:r>
      </w:ins>
      <w:r>
        <w:rPr/>
        <w:t xml:space="preserve"> lamellae, which represent roughly 2% of the cellular volume. We find highly heterogeneous density of ribosome within the cell and can identify discrete clusters of presumably translationally active ribosomes, by testing for the presence of the small ribosomal subunit. The high accuracy of location and orientation of each detected ribosome also allows us to cluster ribosome molecules into potential polysomes. Analysis of the throughput in this method suggests that for the foreseeable future computation will be the bottleneck for visual proteomics.</w:t>
      </w:r>
    </w:p>
    <w:p>
      <w:pPr>
        <w:pStyle w:val="Heading2"/>
        <w:rPr/>
      </w:pPr>
      <w:bookmarkStart w:id="5" w:name="introduction"/>
      <w:bookmarkStart w:id="6" w:name="materials-and-methods"/>
      <w:bookmarkEnd w:id="5"/>
      <w:bookmarkEnd w:id="6"/>
      <w:r>
        <w:rPr/>
        <w:t>Materials and Methods</w:t>
      </w:r>
    </w:p>
    <w:p>
      <w:pPr>
        <w:pStyle w:val="Heading3"/>
        <w:rPr/>
      </w:pPr>
      <w:bookmarkStart w:id="7" w:name="grid-preparation"/>
      <w:bookmarkEnd w:id="7"/>
      <w:r>
        <w:rPr/>
        <w:t>Grid preparation</w:t>
      </w:r>
    </w:p>
    <w:p>
      <w:pPr>
        <w:pStyle w:val="FirstParagraph"/>
        <w:rPr/>
      </w:pPr>
      <w:r>
        <w:rPr/>
        <w:t>ER-HoxA9 cells were maintained in RPMI medium supplemented with 10% FBS, penicillin/streptomycin, SCF, and estrogen [</w:t>
      </w:r>
      <w:hyperlink w:anchor="ref-1B9Vt9eYu">
        <w:r>
          <w:rPr>
            <w:rStyle w:val="InternetLink"/>
          </w:rPr>
          <w:t>12</w:t>
        </w:r>
      </w:hyperlink>
      <w:r>
        <w:rPr/>
        <w:t xml:space="preserve">] at 37C and 5% CO2. 120 h prior to grid preparation, cells were washed twice in PBS and cultured in the same medium except without estrogen. Differentiation was verified by staining with Hoechst-dye and inspection of nuclear morphology. Cells were then counted and diluted to </w:t>
      </w:r>
      <w:r>
        <w:rPr/>
      </w:r>
      <m:oMath xmlns:m="http://schemas.openxmlformats.org/officeDocument/2006/math">
        <m:r>
          <w:rPr>
            <w:rFonts w:ascii="Cambria Math" w:hAnsi="Cambria Math"/>
          </w:rPr>
          <m:t xml:space="preserve">1</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t xml:space="preserve"> cells/ml. Grids (either 200 mesh copper grids, with a sillicone-oxide and 2 µm holes with a 2 µm spacing or 200 mesh gold grids with a thin gold film and 2 µm holes in 2 µm spacing) were glow-discharged from both sides using a 15 mA for 45 s</w:t>
      </w:r>
      <w:del w:id="22" w:author="Nikolaus Grigorieff" w:date="2022-04-18T10:21:00Z">
        <w:r>
          <w:rPr/>
          <w:delText xml:space="preserve"> </w:delText>
        </w:r>
      </w:del>
      <w:r>
        <w:rPr/>
        <w:t>. 3.5 µl of cell suspension was added to grids on the thin-film side and grids were blotted from the back side using a GP2 cryoplunger (Leica) for 8 s and rapidly plunged into liquid ethane at -185 °C.</w:t>
      </w:r>
    </w:p>
    <w:p>
      <w:pPr>
        <w:pStyle w:val="Heading3"/>
        <w:rPr/>
      </w:pPr>
      <w:bookmarkStart w:id="8" w:name="grid-preparation"/>
      <w:bookmarkStart w:id="9" w:name="fib-milling"/>
      <w:bookmarkEnd w:id="8"/>
      <w:bookmarkEnd w:id="9"/>
      <w:r>
        <w:rPr/>
        <w:t>FIB-milling</w:t>
      </w:r>
    </w:p>
    <w:p>
      <w:pPr>
        <w:pStyle w:val="FirstParagraph"/>
        <w:rPr/>
      </w:pPr>
      <w:r>
        <w:rPr/>
        <w:t>Grids were loaded into a</w:t>
      </w:r>
      <w:ins w:id="23" w:author="Nikolaus Grigorieff" w:date="2022-04-18T10:22:00Z">
        <w:r>
          <w:rPr/>
          <w:t>n</w:t>
        </w:r>
      </w:ins>
      <w:r>
        <w:rPr/>
        <w:t xml:space="preserve"> Acquilos 2 FIB/SEM (Thermo Fisher) </w:t>
      </w:r>
      <w:commentRangeStart w:id="2"/>
      <w:r>
        <w:rPr/>
        <w:t>microscope</w:t>
      </w:r>
      <w:r>
        <w:rPr/>
      </w:r>
      <w:commentRangeEnd w:id="2"/>
      <w:r>
        <w:commentReference w:id="2"/>
      </w:r>
      <w:r>
        <w:rPr/>
        <w:t xml:space="preserve"> with a stage cooled to -190 °C. Grids were sputter-coated with platinum for 15 s at 45 mA and then coated with a layer of platinum-precursor by opening the GIS-valve for 45 s. An overview of the grid was created by montaging SEM images and isolated cells at the center of gridsquares were selected for FIB-milling. Lamella</w:t>
      </w:r>
      <w:ins w:id="24" w:author="Nikolaus Grigorieff" w:date="2022-04-18T10:30:00Z">
        <w:r>
          <w:rPr/>
          <w:t>e</w:t>
        </w:r>
      </w:ins>
      <w:r>
        <w:rPr/>
        <w:t xml:space="preserve"> were generated automatically using the AutoTEM software (Thermo Fisher), with the following parameters:</w:t>
      </w:r>
    </w:p>
    <w:p>
      <w:pPr>
        <w:pStyle w:val="Compact"/>
        <w:numPr>
          <w:ilvl w:val="0"/>
          <w:numId w:val="5"/>
        </w:numPr>
        <w:rPr/>
      </w:pPr>
      <w:r>
        <w:rPr/>
        <w:t>Milling angle: 20°</w:t>
      </w:r>
    </w:p>
    <w:p>
      <w:pPr>
        <w:pStyle w:val="Compact"/>
        <w:numPr>
          <w:ilvl w:val="0"/>
          <w:numId w:val="6"/>
        </w:numPr>
        <w:rPr/>
      </w:pPr>
      <w:r>
        <w:rPr/>
        <w:t>Rough milling: 3.2 µm thickness, 0.5nA current</w:t>
      </w:r>
    </w:p>
    <w:p>
      <w:pPr>
        <w:pStyle w:val="Compact"/>
        <w:numPr>
          <w:ilvl w:val="0"/>
          <w:numId w:val="7"/>
        </w:numPr>
        <w:rPr/>
      </w:pPr>
      <w:r>
        <w:rPr/>
        <w:t>Medium milling: 1.8 µm thickness, 0.3nA current, 1.0° overtilt</w:t>
      </w:r>
    </w:p>
    <w:p>
      <w:pPr>
        <w:pStyle w:val="Compact"/>
        <w:numPr>
          <w:ilvl w:val="0"/>
          <w:numId w:val="8"/>
        </w:numPr>
        <w:rPr/>
      </w:pPr>
      <w:r>
        <w:rPr/>
        <w:t>Fine milling: 1.0 µm tchickness, 0.1nA current, 0.5° overtilt</w:t>
      </w:r>
    </w:p>
    <w:p>
      <w:pPr>
        <w:pStyle w:val="Compact"/>
        <w:numPr>
          <w:ilvl w:val="0"/>
          <w:numId w:val="9"/>
        </w:numPr>
        <w:rPr/>
      </w:pPr>
      <w:r>
        <w:rPr/>
        <w:t>Finer milling: 700 nm thickness, 0.1nA curent, 0.2° overtilt</w:t>
      </w:r>
    </w:p>
    <w:p>
      <w:pPr>
        <w:pStyle w:val="Compact"/>
        <w:numPr>
          <w:ilvl w:val="0"/>
          <w:numId w:val="10"/>
        </w:numPr>
        <w:rPr/>
      </w:pPr>
      <w:r>
        <w:rPr/>
        <w:t>Polish 1: 450nm thickness, 50 pA current</w:t>
      </w:r>
    </w:p>
    <w:p>
      <w:pPr>
        <w:pStyle w:val="Compact"/>
        <w:numPr>
          <w:ilvl w:val="0"/>
          <w:numId w:val="11"/>
        </w:numPr>
        <w:rPr/>
      </w:pPr>
      <w:r>
        <w:rPr/>
        <w:t>Polish 2: 200nm thickness, 30 pA current</w:t>
      </w:r>
    </w:p>
    <w:p>
      <w:pPr>
        <w:pStyle w:val="FirstParagraph"/>
        <w:rPr/>
      </w:pPr>
      <w:r>
        <w:rPr/>
        <w:t xml:space="preserve">This resulted in 6-8 </w:t>
      </w:r>
      <w:ins w:id="25" w:author="Nikolaus Grigorieff" w:date="2022-04-18T10:28:00Z">
        <w:r>
          <w:rPr>
            <w:rFonts w:cs="Times New Roman"/>
          </w:rPr>
          <w:t>μ</w:t>
        </w:r>
      </w:ins>
      <w:del w:id="26" w:author="Nikolaus Grigorieff" w:date="2022-04-18T10:28:00Z">
        <w:r>
          <w:rPr/>
          <w:delText>u</w:delText>
        </w:r>
      </w:del>
      <w:r>
        <w:rPr/>
        <w:t>m wide lamella</w:t>
      </w:r>
      <w:ins w:id="27" w:author="Nikolaus Grigorieff" w:date="2022-04-18T10:30:00Z">
        <w:r>
          <w:rPr/>
          <w:t>e</w:t>
        </w:r>
      </w:ins>
      <w:r>
        <w:rPr/>
        <w:t xml:space="preserve"> with 150-250 nm thickness as determined by FIB-imaging of the lamella</w:t>
      </w:r>
      <w:ins w:id="28" w:author="Nikolaus Grigorieff" w:date="2022-04-18T10:30:00Z">
        <w:r>
          <w:rPr/>
          <w:t>e</w:t>
        </w:r>
      </w:ins>
      <w:r>
        <w:rPr/>
        <w:t xml:space="preserve"> edge</w:t>
      </w:r>
      <w:ins w:id="29" w:author="Nikolaus Grigorieff" w:date="2022-04-18T10:30:00Z">
        <w:r>
          <w:rPr/>
          <w:t>s</w:t>
        </w:r>
      </w:ins>
      <w:r>
        <w:rPr/>
        <w:t>.</w:t>
      </w:r>
    </w:p>
    <w:p>
      <w:pPr>
        <w:pStyle w:val="Heading3"/>
        <w:rPr/>
      </w:pPr>
      <w:bookmarkStart w:id="10" w:name="fib-milling"/>
      <w:bookmarkStart w:id="11" w:name="data-collection"/>
      <w:bookmarkEnd w:id="10"/>
      <w:bookmarkEnd w:id="11"/>
      <w:r>
        <w:rPr/>
        <w:t>Data collection</w:t>
      </w:r>
    </w:p>
    <w:p>
      <w:pPr>
        <w:pStyle w:val="FirstParagraph"/>
        <w:rPr/>
      </w:pPr>
      <w:r>
        <w:rPr/>
        <w:t xml:space="preserve">Grids were loaded into a </w:t>
      </w:r>
      <w:ins w:id="30" w:author="Nikolaus Grigorieff" w:date="2022-04-18T10:25:00Z">
        <w:r>
          <w:rPr/>
          <w:t xml:space="preserve">Titan </w:t>
        </w:r>
      </w:ins>
      <w:r>
        <w:rPr/>
        <w:t xml:space="preserve">Krios </w:t>
      </w:r>
      <w:del w:id="31" w:author="Nikolaus Grigorieff" w:date="2022-04-18T10:25:00Z">
        <w:r>
          <w:rPr/>
          <w:delText xml:space="preserve">Titan </w:delText>
        </w:r>
      </w:del>
      <w:r>
        <w:rPr/>
        <w:t>TEM (Thermo Fisher) operated at 300 keV</w:t>
      </w:r>
      <w:ins w:id="32" w:author="Nikolaus Grigorieff" w:date="2022-04-18T10:25:00Z">
        <w:r>
          <w:rPr/>
          <w:t>,</w:t>
        </w:r>
      </w:ins>
      <w:r>
        <w:rPr/>
        <w:t xml:space="preserve"> and equipped with a BioQuantum energy filter (Gatan) and K3 camera (Gatan). The microscope was aligned using a cross-grating grid on the stage. Prior to each session we carefully performed the Image/Beam calibration in nanoprobe. Then we set the magnification to a pixel size of 1.76Å and condensed the beam to ~ 900nm diameter, resulting in the beam being completely visible on the camera. To establish fringe-free conditions, the “Fine eucentric” procedure of SerialEM was used to move a square of the cross-grating grid to the eucentric position of the microscope. The effective defocus was then set to 2 </w:t>
      </w:r>
      <w:ins w:id="33" w:author="Nikolaus Grigorieff" w:date="2022-04-18T10:28:00Z">
        <w:r>
          <w:rPr>
            <w:rFonts w:cs="Times New Roman"/>
          </w:rPr>
          <w:t>μ</w:t>
        </w:r>
      </w:ins>
      <w:del w:id="34" w:author="Nikolaus Grigorieff" w:date="2022-04-18T10:28:00Z">
        <w:r>
          <w:rPr/>
          <w:delText>u</w:delText>
        </w:r>
      </w:del>
      <w:r>
        <w:rPr/>
        <w:t>m, using the “autofocus” routine of SerialEM. The objective focus of the microscope was changed until no fringes were visible. The stage was then moved in Z until images had a</w:t>
      </w:r>
      <w:ins w:id="35" w:author="Nikolaus Grigorieff" w:date="2022-04-18T10:27:00Z">
        <w:r>
          <w:rPr/>
          <w:t>n</w:t>
        </w:r>
      </w:ins>
      <w:r>
        <w:rPr/>
        <w:t xml:space="preserve"> apparent defocus of 2 </w:t>
      </w:r>
      <w:ins w:id="36" w:author="Nikolaus Grigorieff" w:date="2022-04-18T10:27:00Z">
        <w:r>
          <w:rPr>
            <w:rFonts w:cs="Times New Roman"/>
          </w:rPr>
          <w:t>μ</w:t>
        </w:r>
      </w:ins>
      <w:del w:id="37" w:author="Nikolaus Grigorieff" w:date="2022-04-18T10:27:00Z">
        <w:r>
          <w:rPr/>
          <w:delText>u</w:delText>
        </w:r>
      </w:del>
      <w:r>
        <w:rPr/>
        <w:t xml:space="preserve">m. The difference in stage Z-position between the eucentric and fringe-free conditions was </w:t>
      </w:r>
      <w:del w:id="38" w:author="Nikolaus Grigorieff" w:date="2022-04-18T10:27:00Z">
        <w:r>
          <w:rPr/>
          <w:delText xml:space="preserve">then </w:delText>
        </w:r>
      </w:del>
      <w:r>
        <w:rPr/>
        <w:t>used to move other areas into fringe-free condition.</w:t>
      </w:r>
    </w:p>
    <w:p>
      <w:pPr>
        <w:pStyle w:val="TextBody"/>
        <w:rPr/>
      </w:pPr>
      <w:r>
        <w:rPr/>
        <w:t>Low magnification montages were used to find lamella</w:t>
      </w:r>
      <w:ins w:id="39" w:author="Nikolaus Grigorieff" w:date="2022-04-18T10:29:00Z">
        <w:r>
          <w:rPr/>
          <w:t>e</w:t>
        </w:r>
      </w:ins>
      <w:ins w:id="40" w:author="Nikolaus Grigorieff" w:date="2022-04-18T11:14:00Z">
        <w:r>
          <w:rPr/>
          <w:t>,</w:t>
        </w:r>
      </w:ins>
      <w:r>
        <w:rPr/>
        <w:t xml:space="preserve"> and lamella</w:t>
      </w:r>
      <w:ins w:id="41" w:author="Nikolaus Grigorieff" w:date="2022-04-18T10:29:00Z">
        <w:r>
          <w:rPr/>
          <w:t>e</w:t>
        </w:r>
      </w:ins>
      <w:r>
        <w:rPr/>
        <w:t xml:space="preserve"> that were sufficiently thin and free of contamination were selected for automated data collection. Overview images of each lamella were taken at 2250x magnification (39 Å pixel-size). The corners of the lamella in the overview image were manually annotated in SerialEM and translated into beam</w:t>
      </w:r>
      <w:ins w:id="42" w:author="Nikolaus Grigorieff" w:date="2022-04-18T15:55:00Z">
        <w:r>
          <w:rPr/>
          <w:t xml:space="preserve"> </w:t>
        </w:r>
      </w:ins>
      <w:del w:id="43" w:author="Nikolaus Grigorieff" w:date="2022-04-18T15:54:00Z">
        <w:r>
          <w:rPr/>
          <w:delText>-</w:delText>
        </w:r>
      </w:del>
      <w:r>
        <w:rPr/>
        <w:t>image</w:t>
      </w:r>
      <w:ins w:id="44" w:author="Nikolaus Grigorieff" w:date="2022-04-18T15:55:00Z">
        <w:r>
          <w:rPr/>
          <w:t xml:space="preserve"> </w:t>
        </w:r>
      </w:ins>
      <w:r>
        <w:rPr/>
        <w:t xml:space="preserve">shift values using SerialEM calibration. A hexagonal pattern of </w:t>
      </w:r>
      <w:del w:id="45" w:author="Nikolaus Grigorieff" w:date="2022-04-18T15:55:00Z">
        <w:r>
          <w:rPr/>
          <w:delText>beam-</w:delText>
        </w:r>
      </w:del>
      <w:r>
        <w:rPr/>
        <w:t>image</w:t>
      </w:r>
      <w:ins w:id="46" w:author="Nikolaus Grigorieff" w:date="2022-04-18T15:55:00Z">
        <w:r>
          <w:rPr/>
          <w:t xml:space="preserve"> </w:t>
        </w:r>
      </w:ins>
      <w:r>
        <w:rPr/>
        <w:t xml:space="preserve">shift positions was calculated that covered the area between the four corners in a serpentine way, with a sqrt(3) * 400 nm horizontal spacing and 800 nm vertical spacing. Exposures were </w:t>
      </w:r>
      <w:del w:id="47" w:author="Nikolaus Grigorieff" w:date="2022-04-18T11:15:00Z">
        <w:r>
          <w:rPr/>
          <w:delText xml:space="preserve">then </w:delText>
        </w:r>
      </w:del>
      <w:r>
        <w:rPr/>
        <w:t>taken at each position with a 30 e</w:t>
      </w:r>
      <w:ins w:id="48" w:author="Nikolaus Grigorieff" w:date="2022-04-18T11:16:00Z">
        <w:r>
          <w:rPr>
            <w:vertAlign w:val="superscript"/>
          </w:rPr>
          <w:t>-</w:t>
        </w:r>
      </w:ins>
      <w:r>
        <w:rPr/>
        <w:t>/Å</w:t>
      </w:r>
      <w:r>
        <w:rPr/>
      </w:r>
      <m:oMath xmlns:m="http://schemas.openxmlformats.org/officeDocument/2006/math">
        <m:sSup>
          <m:e/>
          <m:sup>
            <m:r>
              <w:rPr>
                <w:rFonts w:ascii="Cambria Math" w:hAnsi="Cambria Math"/>
              </w:rPr>
              <m:t xml:space="preserve">2</m:t>
            </m:r>
          </m:sup>
        </m:sSup>
      </m:oMath>
      <w:r>
        <w:rPr/>
        <w:t xml:space="preserve"> total dose. After each exposure th</w:t>
      </w:r>
      <w:ins w:id="49" w:author="Nikolaus Grigorieff" w:date="2022-04-18T11:16:00Z">
        <w:r>
          <w:rPr/>
          <w:t>e</w:t>
        </w:r>
      </w:ins>
      <w:del w:id="50" w:author="Nikolaus Grigorieff" w:date="2022-04-18T11:16:00Z">
        <w:r>
          <w:rPr/>
          <w:delText>at</w:delText>
        </w:r>
      </w:del>
      <w:r>
        <w:rPr/>
        <w:t xml:space="preserve"> defocus was estimated using the ctffind function of SerialEM and the focus for the next exposure was corrected by the difference between the estimated focus and the desired defocus of 800 nm. Furthermore, after each exposure the deviation of the beam from the center of the camera was measured and corrected using the “CenterBeamFromImage” command of SerialEM.</w:t>
      </w:r>
    </w:p>
    <w:p>
      <w:pPr>
        <w:pStyle w:val="TextBody"/>
        <w:rPr/>
      </w:pPr>
      <w:r>
        <w:rPr/>
        <w:t>After data</w:t>
      </w:r>
      <w:ins w:id="51" w:author="Nikolaus Grigorieff" w:date="2022-04-18T10:31:00Z">
        <w:r>
          <w:rPr/>
          <w:t xml:space="preserve"> </w:t>
        </w:r>
      </w:ins>
      <w:r>
        <w:rPr/>
        <w:t>collection</w:t>
      </w:r>
      <w:ins w:id="52" w:author="Nikolaus Grigorieff" w:date="2022-04-18T10:31:00Z">
        <w:r>
          <w:rPr/>
          <w:t>,</w:t>
        </w:r>
      </w:ins>
      <w:r>
        <w:rPr/>
        <w:t xml:space="preserve"> a 20s exposure at 2250x magnification of the lamella at 200</w:t>
      </w:r>
      <w:ins w:id="53" w:author="Nikolaus Grigorieff" w:date="2022-04-18T11:18:00Z">
        <w:r>
          <w:rPr/>
          <w:t xml:space="preserve"> </w:t>
        </w:r>
      </w:ins>
      <w:ins w:id="54" w:author="Nikolaus Grigorieff" w:date="2022-04-18T11:18:00Z">
        <w:r>
          <w:rPr>
            <w:rFonts w:cs="Times New Roman"/>
          </w:rPr>
          <w:t>μ</w:t>
        </w:r>
      </w:ins>
      <w:del w:id="55" w:author="Nikolaus Grigorieff" w:date="2022-04-18T11:18:00Z">
        <w:r>
          <w:rPr/>
          <w:delText>u</w:delText>
        </w:r>
      </w:del>
      <w:r>
        <w:rPr/>
        <w:t>m defocus was taken for visualization purposes. A python script implementing this procedure is available at [Link to repo].</w:t>
      </w:r>
    </w:p>
    <w:p>
      <w:pPr>
        <w:pStyle w:val="Heading3"/>
        <w:rPr/>
      </w:pPr>
      <w:bookmarkStart w:id="12" w:name="data-collection"/>
      <w:bookmarkStart w:id="13" w:name="data-pre-processing"/>
      <w:bookmarkEnd w:id="12"/>
      <w:bookmarkEnd w:id="13"/>
      <w:r>
        <w:rPr/>
        <w:t>Data pre-processing</w:t>
      </w:r>
    </w:p>
    <w:p>
      <w:pPr>
        <w:pStyle w:val="FirstParagraph"/>
        <w:rPr/>
      </w:pPr>
      <w:r>
        <w:rPr/>
        <w:t>To avoid influence of the beam</w:t>
      </w:r>
      <w:ins w:id="56" w:author="Nikolaus Grigorieff" w:date="2022-04-18T15:55:00Z">
        <w:r>
          <w:rPr/>
          <w:t xml:space="preserve"> </w:t>
        </w:r>
      </w:ins>
      <w:del w:id="57" w:author="Nikolaus Grigorieff" w:date="2022-04-18T15:55:00Z">
        <w:r>
          <w:rPr/>
          <w:delText>-</w:delText>
        </w:r>
      </w:del>
      <w:r>
        <w:rPr/>
        <w:t>edge on motion-correction</w:t>
      </w:r>
      <w:ins w:id="58" w:author="Nikolaus Grigorieff" w:date="2022-04-18T11:19:00Z">
        <w:r>
          <w:rPr/>
          <w:t>,</w:t>
        </w:r>
      </w:ins>
      <w:r>
        <w:rPr/>
        <w:t xml:space="preserve"> only a quarter of the movie in the center of the camera was considered for calculation of the estimated motion. After movie frames were aligned and summed a mask for the illuminated area was calculated by lowpass filtering the image </w:t>
      </w:r>
      <w:del w:id="59" w:author="Nikolaus Grigorieff" w:date="2022-04-18T11:20:00Z">
        <w:r>
          <w:rPr/>
          <w:delText xml:space="preserve">at </w:delText>
        </w:r>
      </w:del>
      <w:ins w:id="60" w:author="Nikolaus Grigorieff" w:date="2022-04-18T11:20:00Z">
        <w:r>
          <w:rPr/>
          <w:t xml:space="preserve">with a </w:t>
        </w:r>
      </w:ins>
      <w:r>
        <w:rPr/>
        <w:t>100</w:t>
      </w:r>
      <w:ins w:id="61" w:author="Nikolaus Grigorieff" w:date="2022-04-18T11:20:00Z">
        <w:r>
          <w:rPr/>
          <w:t>-</w:t>
        </w:r>
      </w:ins>
      <w:r>
        <w:rPr/>
        <w:t>Å</w:t>
      </w:r>
      <w:ins w:id="62" w:author="Nikolaus Grigorieff" w:date="2022-04-18T11:20:00Z">
        <w:r>
          <w:rPr/>
          <w:t xml:space="preserve"> cutoff</w:t>
        </w:r>
      </w:ins>
      <w:r>
        <w:rPr/>
        <w:t xml:space="preserve">, thresholding the image at 10% of the maximal value and then lowpass filtering the mask </w:t>
      </w:r>
      <w:ins w:id="63" w:author="Nikolaus Grigorieff" w:date="2022-04-18T11:21:00Z">
        <w:r>
          <w:rPr/>
          <w:t xml:space="preserve">with a </w:t>
        </w:r>
      </w:ins>
      <w:del w:id="64" w:author="Nikolaus Grigorieff" w:date="2022-04-18T11:21:00Z">
        <w:r>
          <w:rPr/>
          <w:delText xml:space="preserve">at </w:delText>
        </w:r>
      </w:del>
      <w:r>
        <w:rPr/>
        <w:t>100</w:t>
      </w:r>
      <w:ins w:id="65" w:author="Nikolaus Grigorieff" w:date="2022-04-18T11:20:00Z">
        <w:r>
          <w:rPr/>
          <w:t>-</w:t>
        </w:r>
      </w:ins>
      <w:r>
        <w:rPr/>
        <w:t>Å</w:t>
      </w:r>
      <w:ins w:id="66" w:author="Nikolaus Grigorieff" w:date="2022-04-18T11:21:00Z">
        <w:r>
          <w:rPr/>
          <w:t xml:space="preserve"> cutoff to smooth the mask edges</w:t>
        </w:r>
      </w:ins>
      <w:r>
        <w:rPr/>
        <w:t xml:space="preserve">. This mask was then used to </w:t>
      </w:r>
      <w:del w:id="67" w:author="Nikolaus Grigorieff" w:date="2022-04-18T11:22:00Z">
        <w:r>
          <w:rPr/>
          <w:delText xml:space="preserve">replace </w:delText>
        </w:r>
      </w:del>
      <w:ins w:id="68" w:author="Nikolaus Grigorieff" w:date="2022-04-18T11:22:00Z">
        <w:r>
          <w:rPr/>
          <w:t xml:space="preserve">select </w:t>
        </w:r>
      </w:ins>
      <w:r>
        <w:rPr/>
        <w:t>un-illuminated area</w:t>
      </w:r>
      <w:ins w:id="69" w:author="Nikolaus Grigorieff" w:date="2022-04-18T11:22:00Z">
        <w:r>
          <w:rPr/>
          <w:t>s in the image and fill the pixels</w:t>
        </w:r>
      </w:ins>
      <w:r>
        <w:rPr/>
        <w:t xml:space="preserve"> with </w:t>
      </w:r>
      <w:ins w:id="70" w:author="Nikolaus Grigorieff" w:date="2022-04-18T11:23:00Z">
        <w:r>
          <w:rPr/>
          <w:t>G</w:t>
        </w:r>
      </w:ins>
      <w:del w:id="71" w:author="Nikolaus Grigorieff" w:date="2022-04-18T11:23:00Z">
        <w:r>
          <w:rPr/>
          <w:delText>g</w:delText>
        </w:r>
      </w:del>
      <w:r>
        <w:rPr/>
        <w:t xml:space="preserve">aussian noise, with the same mean and standard deviation as the illuminated area. A custom version of the unblur program </w:t>
      </w:r>
      <w:ins w:id="72" w:author="Nikolaus Grigorieff" w:date="2022-04-18T15:53:00Z">
        <w:r>
          <w:rPr/>
          <w:t>[</w:t>
        </w:r>
      </w:ins>
      <w:ins w:id="73" w:author="Nikolaus Grigorieff" w:date="2022-04-18T11:43:00Z">
        <w:r>
          <w:rPr/>
          <w:t>cite</w:t>
        </w:r>
      </w:ins>
      <w:ins w:id="74" w:author="Nikolaus Grigorieff" w:date="2022-04-18T11:23:00Z">
        <w:r>
          <w:rPr/>
          <w:t xml:space="preserve">] </w:t>
        </w:r>
      </w:ins>
      <w:r>
        <w:rPr/>
        <w:t xml:space="preserve">implementing this procedure is available at [link to decolace branch]. The contrast-transfer function (CTF) was estimated using ctffind, searching between 0.02 and 2 </w:t>
      </w:r>
      <w:ins w:id="75" w:author="Nikolaus Grigorieff" w:date="2022-04-18T10:28:00Z">
        <w:r>
          <w:rPr>
            <w:rFonts w:cs="Times New Roman"/>
          </w:rPr>
          <w:t>μ</w:t>
        </w:r>
      </w:ins>
      <w:del w:id="76" w:author="Nikolaus Grigorieff" w:date="2022-04-18T10:28:00Z">
        <w:r>
          <w:rPr/>
          <w:delText>u</w:delText>
        </w:r>
      </w:del>
      <w:r>
        <w:rPr/>
        <w:t>m defocus.</w:t>
      </w:r>
    </w:p>
    <w:p>
      <w:pPr>
        <w:pStyle w:val="Heading3"/>
        <w:rPr/>
      </w:pPr>
      <w:bookmarkStart w:id="14" w:name="data-pre-processing"/>
      <w:bookmarkStart w:id="15" w:name="dtm"/>
      <w:bookmarkEnd w:id="14"/>
      <w:bookmarkEnd w:id="15"/>
      <w:r>
        <w:rPr/>
        <w:t>2DTM</w:t>
      </w:r>
    </w:p>
    <w:p>
      <w:pPr>
        <w:pStyle w:val="FirstParagraph"/>
        <w:rPr/>
      </w:pPr>
      <w:r>
        <w:rPr/>
        <w:t xml:space="preserve">The search template was generated from the cryo-EM structure of the mouse large ribosomal subunit (PDB 6SWA) using the </w:t>
      </w:r>
      <w:ins w:id="77" w:author="Nikolaus Grigorieff" w:date="2022-04-18T11:28:00Z">
        <w:r>
          <w:rPr/>
          <w:t xml:space="preserve">cryo-EM </w:t>
        </w:r>
      </w:ins>
      <w:r>
        <w:rPr/>
        <w:t>simulat</w:t>
      </w:r>
      <w:ins w:id="78" w:author="Nikolaus Grigorieff" w:date="2022-04-18T11:28:00Z">
        <w:r>
          <w:rPr/>
          <w:t>or implemented</w:t>
        </w:r>
      </w:ins>
      <w:del w:id="79" w:author="Nikolaus Grigorieff" w:date="2022-04-18T11:28:00Z">
        <w:r>
          <w:rPr/>
          <w:delText>e</w:delText>
        </w:r>
      </w:del>
      <w:r>
        <w:rPr/>
        <w:t xml:space="preserve"> </w:t>
      </w:r>
      <w:del w:id="80" w:author="Nikolaus Grigorieff" w:date="2022-04-18T11:29:00Z">
        <w:r>
          <w:rPr/>
          <w:delText xml:space="preserve">program </w:delText>
        </w:r>
      </w:del>
      <w:r>
        <w:rPr/>
        <w:t xml:space="preserve">in </w:t>
      </w:r>
      <w:r>
        <w:rPr>
          <w:i/>
          <w:rPrChange w:id="0" w:author="Nikolaus Grigorieff" w:date="2022-04-18T11:29:00Z"/>
        </w:rPr>
        <w:t>cis</w:t>
      </w:r>
      <w:r>
        <w:rPr/>
        <w:t xml:space="preserve">TEM [cite]. The atomic coordinates corresponding to </w:t>
      </w:r>
      <w:ins w:id="82" w:author="Nikolaus Grigorieff" w:date="2022-04-18T11:29:00Z">
        <w:r>
          <w:rPr/>
          <w:t xml:space="preserve">subunit </w:t>
        </w:r>
      </w:ins>
      <w:r>
        <w:rPr/>
        <w:t>Epb1 were deleted from the model and the simulat</w:t>
      </w:r>
      <w:ins w:id="83" w:author="Nikolaus Grigorieff" w:date="2022-04-18T11:29:00Z">
        <w:r>
          <w:rPr/>
          <w:t>or</w:t>
        </w:r>
      </w:ins>
      <w:del w:id="84" w:author="Nikolaus Grigorieff" w:date="2022-04-18T11:29:00Z">
        <w:r>
          <w:rPr/>
          <w:delText>e</w:delText>
        </w:r>
      </w:del>
      <w:r>
        <w:rPr/>
        <w:t xml:space="preserve"> </w:t>
      </w:r>
      <w:del w:id="85" w:author="Nikolaus Grigorieff" w:date="2022-04-18T11:29:00Z">
        <w:r>
          <w:rPr/>
          <w:delText xml:space="preserve">program of the cisTEM suite </w:delText>
        </w:r>
      </w:del>
      <w:r>
        <w:rPr/>
        <w:t>was used to calculate a</w:t>
      </w:r>
      <w:del w:id="86" w:author="Nikolaus Grigorieff" w:date="2022-04-18T11:29:00Z">
        <w:r>
          <w:rPr/>
          <w:delText>n</w:delText>
        </w:r>
      </w:del>
      <w:r>
        <w:rPr/>
        <w:t xml:space="preserve"> density map from the atomic coordinates. The match_template program </w:t>
      </w:r>
      <w:ins w:id="87" w:author="Nikolaus Grigorieff" w:date="2022-04-18T11:29:00Z">
        <w:r>
          <w:rPr/>
          <w:t>[</w:t>
        </w:r>
      </w:ins>
      <w:ins w:id="88" w:author="Nikolaus Grigorieff" w:date="2022-04-18T11:43:00Z">
        <w:r>
          <w:rPr/>
          <w:t>cite</w:t>
        </w:r>
      </w:ins>
      <w:ins w:id="89" w:author="Nikolaus Grigorieff" w:date="2022-04-18T11:30:00Z">
        <w:r>
          <w:rPr/>
          <w:t xml:space="preserve">] </w:t>
        </w:r>
      </w:ins>
      <w:r>
        <w:rPr/>
        <w:t xml:space="preserve">was used to search for this template in the </w:t>
      </w:r>
      <w:del w:id="90" w:author="Nikolaus Grigorieff" w:date="2022-04-18T11:30:00Z">
        <w:r>
          <w:rPr/>
          <w:delText xml:space="preserve">preprocessed </w:delText>
        </w:r>
      </w:del>
      <w:ins w:id="91" w:author="Nikolaus Grigorieff" w:date="2022-04-18T11:30:00Z">
        <w:r>
          <w:rPr/>
          <w:t xml:space="preserve">movie-aligned, exposure-filtered and masked </w:t>
        </w:r>
      </w:ins>
      <w:r>
        <w:rPr/>
        <w:t xml:space="preserve">images, using </w:t>
      </w:r>
      <w:ins w:id="92" w:author="Nikolaus Grigorieff" w:date="2022-04-18T11:30:00Z">
        <w:r>
          <w:rPr/>
          <w:t xml:space="preserve">a </w:t>
        </w:r>
      </w:ins>
      <w:r>
        <w:rPr/>
        <w:t>1.5° angular step in out-of-plane angles and 1.0° in-plane. 11 defocus planes in 20</w:t>
      </w:r>
      <w:ins w:id="93" w:author="Nikolaus Grigorieff" w:date="2022-04-18T11:30:00Z">
        <w:r>
          <w:rPr/>
          <w:t xml:space="preserve"> </w:t>
        </w:r>
      </w:ins>
      <w:r>
        <w:rPr/>
        <w:t xml:space="preserve">nm steps centered around the </w:t>
      </w:r>
      <w:ins w:id="94" w:author="Nikolaus Grigorieff" w:date="2022-04-18T11:31:00Z">
        <w:r>
          <w:rPr/>
          <w:t xml:space="preserve">ctffind </w:t>
        </w:r>
      </w:ins>
      <w:r>
        <w:rPr/>
        <w:t xml:space="preserve">defocus estimates </w:t>
      </w:r>
      <w:del w:id="95" w:author="Nikolaus Grigorieff" w:date="2022-04-18T11:31:00Z">
        <w:r>
          <w:rPr/>
          <w:delText xml:space="preserve">by ctffind </w:delText>
        </w:r>
      </w:del>
      <w:r>
        <w:rPr/>
        <w:t xml:space="preserve">were searched. </w:t>
      </w:r>
      <w:del w:id="96" w:author="Nikolaus Grigorieff" w:date="2022-04-18T23:36:00Z">
        <w:r>
          <w:rPr/>
          <w:delText xml:space="preserve">Matches </w:delText>
        </w:r>
      </w:del>
      <w:ins w:id="97" w:author="Nikolaus Grigorieff" w:date="2022-04-18T23:36:00Z">
        <w:r>
          <w:rPr/>
          <w:t xml:space="preserve">Targets </w:t>
        </w:r>
      </w:ins>
      <w:r>
        <w:rPr/>
        <w:t xml:space="preserve">were defined as </w:t>
      </w:r>
      <w:ins w:id="98" w:author="Nikolaus Grigorieff" w:date="2022-04-18T23:36:00Z">
        <w:r>
          <w:rPr/>
          <w:t xml:space="preserve">detected when their matches with a template produced </w:t>
        </w:r>
      </w:ins>
      <w:r>
        <w:rPr/>
        <w:t xml:space="preserve">peaks </w:t>
      </w:r>
      <w:ins w:id="99" w:author="Nikolaus Grigorieff" w:date="2022-04-18T11:31:00Z">
        <w:r>
          <w:rPr/>
          <w:t xml:space="preserve">with a </w:t>
        </w:r>
      </w:ins>
      <w:ins w:id="100" w:author="Nikolaus Grigorieff" w:date="2022-04-18T11:32:00Z">
        <w:r>
          <w:rPr/>
          <w:t xml:space="preserve">signal-to-noise ratio (SNR) </w:t>
        </w:r>
      </w:ins>
      <w:r>
        <w:rPr/>
        <w:t xml:space="preserve">above a threshold of 7.75, which was chosen based on </w:t>
      </w:r>
      <w:ins w:id="101" w:author="Nikolaus Grigorieff" w:date="2022-04-18T11:33:00Z">
        <w:r>
          <w:rPr/>
          <w:t>the</w:t>
        </w:r>
      </w:ins>
      <w:del w:id="102" w:author="Nikolaus Grigorieff" w:date="2022-04-18T11:33:00Z">
        <w:r>
          <w:rPr/>
          <w:delText>a</w:delText>
        </w:r>
      </w:del>
      <w:r>
        <w:rPr/>
        <w:t xml:space="preserve"> one</w:t>
      </w:r>
      <w:ins w:id="103" w:author="Nikolaus Grigorieff" w:date="2022-04-18T11:32:00Z">
        <w:r>
          <w:rPr/>
          <w:t>-</w:t>
        </w:r>
      </w:ins>
      <w:del w:id="104" w:author="Nikolaus Grigorieff" w:date="2022-04-18T11:32:00Z">
        <w:r>
          <w:rPr/>
          <w:delText xml:space="preserve"> </w:delText>
        </w:r>
      </w:del>
      <w:r>
        <w:rPr/>
        <w:t>false</w:t>
      </w:r>
      <w:ins w:id="105" w:author="Nikolaus Grigorieff" w:date="2022-04-18T11:32:00Z">
        <w:r>
          <w:rPr/>
          <w:t>-</w:t>
        </w:r>
      </w:ins>
      <w:del w:id="106" w:author="Nikolaus Grigorieff" w:date="2022-04-18T11:32:00Z">
        <w:r>
          <w:rPr/>
          <w:delText xml:space="preserve"> </w:delText>
        </w:r>
      </w:del>
      <w:r>
        <w:rPr/>
        <w:t>positive</w:t>
      </w:r>
      <w:ins w:id="107" w:author="Nikolaus Grigorieff" w:date="2022-04-18T11:32:00Z">
        <w:r>
          <w:rPr/>
          <w:t>-</w:t>
        </w:r>
      </w:ins>
      <w:del w:id="108" w:author="Nikolaus Grigorieff" w:date="2022-04-18T11:32:00Z">
        <w:r>
          <w:rPr/>
          <w:delText xml:space="preserve"> </w:delText>
        </w:r>
      </w:del>
      <w:r>
        <w:rPr/>
        <w:t>per</w:t>
      </w:r>
      <w:ins w:id="109" w:author="Nikolaus Grigorieff" w:date="2022-04-18T11:32:00Z">
        <w:r>
          <w:rPr/>
          <w:t>-</w:t>
        </w:r>
      </w:ins>
      <w:del w:id="110" w:author="Nikolaus Grigorieff" w:date="2022-04-18T11:32:00Z">
        <w:r>
          <w:rPr/>
          <w:delText xml:space="preserve"> </w:delText>
        </w:r>
      </w:del>
      <w:r>
        <w:rPr/>
        <w:t>tile criteri</w:t>
      </w:r>
      <w:ins w:id="111" w:author="Nikolaus Grigorieff" w:date="2022-04-18T11:33:00Z">
        <w:r>
          <w:rPr/>
          <w:t>on</w:t>
        </w:r>
      </w:ins>
      <w:del w:id="112" w:author="Nikolaus Grigorieff" w:date="2022-04-18T11:33:00Z">
        <w:r>
          <w:rPr/>
          <w:delText>um</w:delText>
        </w:r>
      </w:del>
      <w:r>
        <w:rPr/>
        <w:t xml:space="preserve"> [cite].</w:t>
      </w:r>
    </w:p>
    <w:p>
      <w:pPr>
        <w:pStyle w:val="Heading3"/>
        <w:rPr/>
      </w:pPr>
      <w:bookmarkStart w:id="16" w:name="dtm"/>
      <w:bookmarkStart w:id="17" w:name="deco-lace-data-processing"/>
      <w:bookmarkEnd w:id="16"/>
      <w:bookmarkEnd w:id="17"/>
      <w:r>
        <w:rPr/>
        <w:t>DeCo-LACE data processing</w:t>
      </w:r>
    </w:p>
    <w:p>
      <w:pPr>
        <w:pStyle w:val="FirstParagraph"/>
        <w:rPr/>
      </w:pPr>
      <w:r>
        <w:rPr/>
        <w:t xml:space="preserve">An overview of the data analysis pipeline is shown in Fig. </w:t>
      </w:r>
      <w:hyperlink w:anchor="fig:deco_lace_workflow">
        <w:r>
          <w:rPr>
            <w:rStyle w:val="InternetLink"/>
          </w:rPr>
          <w:t>6</w:t>
        </w:r>
      </w:hyperlink>
      <w:r>
        <w:rPr/>
        <w:t xml:space="preserve">. Initial coordinates of each </w:t>
      </w:r>
      <w:ins w:id="113" w:author="Nikolaus Grigorieff" w:date="2022-04-18T11:37:00Z">
        <w:r>
          <w:rPr/>
          <w:t>t</w:t>
        </w:r>
      </w:ins>
      <w:del w:id="114" w:author="Nikolaus Grigorieff" w:date="2022-04-18T11:37:00Z">
        <w:r>
          <w:rPr/>
          <w:delText>T</w:delText>
        </w:r>
      </w:del>
      <w:r>
        <w:rPr/>
        <w:t xml:space="preserve">ile </w:t>
      </w:r>
      <w:r>
        <w:rPr/>
      </w:r>
      <m:oMath xmlns:m="http://schemas.openxmlformats.org/officeDocument/2006/math">
        <m:r>
          <w:rPr>
            <w:rFonts w:ascii="Cambria Math" w:hAnsi="Cambria Math"/>
          </w:rPr>
          <m:t xml:space="preserve">i</m:t>
        </m:r>
      </m:oMath>
      <w:r>
        <w:rPr/>
        <w:t xml:space="preserve">, </w:t>
      </w:r>
      <w:r>
        <w:rPr/>
      </w:r>
      <m:oMath xmlns:m="http://schemas.openxmlformats.org/officeDocument/2006/math">
        <m:sSub>
          <m:e>
            <m:r>
              <m:rPr>
                <m:lit/>
                <m:nor/>
              </m:rPr>
              <w:rPr>
                <w:rFonts w:ascii="Cambria Math" w:hAnsi="Cambria Math"/>
              </w:rPr>
              <m:t xml:space="preserve">c</m:t>
            </m:r>
          </m:e>
          <m:sub>
            <m:r>
              <w:rPr>
                <w:rFonts w:ascii="Cambria Math" w:hAnsi="Cambria Math"/>
              </w:rPr>
              <m:t xml:space="preserve">init</m:t>
            </m:r>
            <m:r>
              <w:rPr>
                <w:rFonts w:ascii="Cambria Math" w:hAnsi="Cambria Math"/>
              </w:rPr>
              <m:t xml:space="preserve">,</m:t>
            </m:r>
            <m:r>
              <w:rPr>
                <w:rFonts w:ascii="Cambria Math" w:hAnsi="Cambria Math"/>
              </w:rPr>
              <m:t xml:space="preserve">i</m:t>
            </m:r>
          </m:sub>
        </m:sSub>
      </m:oMath>
      <w:r>
        <w:rPr/>
        <w:t xml:space="preserve"> were derived from the </w:t>
      </w:r>
      <w:ins w:id="115" w:author="Nikolaus Grigorieff" w:date="2022-04-18T11:41:00Z">
        <w:r>
          <w:rPr/>
          <w:t>b</w:t>
        </w:r>
      </w:ins>
      <w:del w:id="116" w:author="Nikolaus Grigorieff" w:date="2022-04-18T11:41:00Z">
        <w:r>
          <w:rPr/>
          <w:delText>B</w:delText>
        </w:r>
      </w:del>
      <w:r>
        <w:rPr/>
        <w:t>eam</w:t>
      </w:r>
      <w:ins w:id="117" w:author="Nikolaus Grigorieff" w:date="2022-04-18T15:56:00Z">
        <w:r>
          <w:rPr/>
          <w:t xml:space="preserve"> </w:t>
        </w:r>
      </w:ins>
      <w:del w:id="118" w:author="Nikolaus Grigorieff" w:date="2022-04-18T15:56:00Z">
        <w:r>
          <w:rPr/>
          <w:delText>-</w:delText>
        </w:r>
      </w:del>
      <w:ins w:id="119" w:author="Nikolaus Grigorieff" w:date="2022-04-18T11:41:00Z">
        <w:r>
          <w:rPr/>
          <w:t>i</w:t>
        </w:r>
      </w:ins>
      <w:del w:id="120" w:author="Nikolaus Grigorieff" w:date="2022-04-18T11:41:00Z">
        <w:r>
          <w:rPr/>
          <w:delText>I</w:delText>
        </w:r>
      </w:del>
      <w:r>
        <w:rPr/>
        <w:t>mage</w:t>
      </w:r>
      <w:ins w:id="121" w:author="Nikolaus Grigorieff" w:date="2022-04-18T15:56:00Z">
        <w:r>
          <w:rPr/>
          <w:t xml:space="preserve"> </w:t>
        </w:r>
      </w:ins>
      <w:ins w:id="122" w:author="Nikolaus Grigorieff" w:date="2022-04-18T11:41:00Z">
        <w:r>
          <w:rPr/>
          <w:t>s</w:t>
        </w:r>
      </w:ins>
      <w:del w:id="123" w:author="Nikolaus Grigorieff" w:date="2022-04-18T11:41:00Z">
        <w:r>
          <w:rPr/>
          <w:delText>-S</w:delText>
        </w:r>
      </w:del>
      <w:r>
        <w:rPr/>
        <w:t>hift of the tile</w:t>
      </w:r>
      <w:ins w:id="124" w:author="Nikolaus Grigorieff" w:date="2022-04-18T11:41:00Z">
        <w:r>
          <w:rPr/>
          <w:t>,</w:t>
        </w:r>
      </w:ins>
      <w:r>
        <w:rPr/>
        <w:t xml:space="preserve"> </w:t>
      </w:r>
      <w:r>
        <w:rPr/>
      </w:r>
      <m:oMath xmlns:m="http://schemas.openxmlformats.org/officeDocument/2006/math">
        <m:r>
          <w:rPr>
            <w:rFonts w:ascii="Cambria Math" w:hAnsi="Cambria Math"/>
          </w:rPr>
          <m:t xml:space="preserve">BI</m:t>
        </m:r>
        <m:sSub>
          <m:e>
            <m:r>
              <w:rPr>
                <w:rFonts w:ascii="Cambria Math" w:hAnsi="Cambria Math"/>
              </w:rPr>
              <m:t xml:space="preserve">S</m:t>
            </m:r>
          </m:e>
          <m:sub>
            <m:r>
              <w:rPr>
                <w:rFonts w:ascii="Cambria Math" w:hAnsi="Cambria Math"/>
              </w:rPr>
              <m:t xml:space="preserve">i</m:t>
            </m:r>
          </m:sub>
        </m:sSub>
      </m:oMath>
      <w:ins w:id="125" w:author="Nikolaus Grigorieff" w:date="2022-04-18T11:41:00Z">
        <w:r>
          <w:rPr>
            <w:rFonts w:eastAsia="" w:eastAsiaTheme="minorEastAsia"/>
          </w:rPr>
          <w:t>,</w:t>
        </w:r>
      </w:ins>
      <w:r>
        <w:rPr/>
        <w:t xml:space="preserve"> and the ISToCamera matrix </w:t>
      </w:r>
      <w:r>
        <w:rPr/>
      </w:r>
      <m:oMath xmlns:m="http://schemas.openxmlformats.org/officeDocument/2006/math">
        <m:r>
          <w:rPr>
            <w:rFonts w:ascii="Cambria Math" w:hAnsi="Cambria Math"/>
          </w:rPr>
          <m:t xml:space="preserve">IC</m:t>
        </m:r>
      </m:oMath>
      <w:r>
        <w:rPr/>
        <w:t>:</w:t>
      </w:r>
    </w:p>
    <w:p>
      <w:pPr>
        <w:pStyle w:val="TextBody"/>
        <w:rPr/>
      </w:pPr>
      <w:r>
        <w:rPr/>
      </w:r>
      <m:oMath xmlns:m="http://schemas.openxmlformats.org/officeDocument/2006/math">
        <m:sSub>
          <m:e>
            <m:r>
              <m:rPr>
                <m:lit/>
                <m:nor/>
              </m:rPr>
              <w:rPr>
                <w:rFonts w:ascii="Cambria Math" w:hAnsi="Cambria Math"/>
              </w:rPr>
              <m:t xml:space="preserve">c</m:t>
            </m:r>
          </m:e>
          <m:sub>
            <m:r>
              <w:rPr>
                <w:rFonts w:ascii="Cambria Math" w:hAnsi="Cambria Math"/>
              </w:rPr>
              <m:t xml:space="preserve">init</m:t>
            </m:r>
            <m:r>
              <w:rPr>
                <w:rFonts w:ascii="Cambria Math" w:hAnsi="Cambria Math"/>
              </w:rPr>
              <m:t xml:space="preserve">,</m:t>
            </m:r>
            <m:r>
              <w:rPr>
                <w:rFonts w:ascii="Cambria Math" w:hAnsi="Cambria Math"/>
              </w:rPr>
              <m:t xml:space="preserve">i</m:t>
            </m:r>
          </m:sub>
        </m:sSub>
        <m:r>
          <w:rPr>
            <w:rFonts w:ascii="Cambria Math" w:hAnsi="Cambria Math"/>
          </w:rPr>
          <m:t xml:space="preserve">=</m:t>
        </m:r>
        <m:r>
          <w:rPr>
            <w:rFonts w:ascii="Cambria Math" w:hAnsi="Cambria Math"/>
          </w:rPr>
          <m:t xml:space="preserve">IC</m:t>
        </m:r>
        <m:r>
          <w:rPr>
            <w:rFonts w:ascii="Cambria Math" w:hAnsi="Cambria Math"/>
          </w:rPr>
          <m:t xml:space="preserve">⋅</m:t>
        </m:r>
        <m:r>
          <w:rPr>
            <w:rFonts w:ascii="Cambria Math" w:hAnsi="Cambria Math"/>
          </w:rPr>
          <m:t xml:space="preserve">BI</m:t>
        </m:r>
        <m:sSub>
          <m:e>
            <m:r>
              <w:rPr>
                <w:rFonts w:ascii="Cambria Math" w:hAnsi="Cambria Math"/>
              </w:rPr>
              <m:t xml:space="preserve">S</m:t>
            </m:r>
          </m:e>
          <m:sub>
            <m:r>
              <w:rPr>
                <w:rFonts w:ascii="Cambria Math" w:hAnsi="Cambria Math"/>
              </w:rPr>
              <m:t xml:space="preserve">i</m:t>
            </m:r>
          </m:sub>
        </m:sSub>
      </m:oMath>
    </w:p>
    <w:p>
      <w:pPr>
        <w:pStyle w:val="FirstParagraph"/>
        <w:rPr/>
      </w:pPr>
      <w:r>
        <w:rPr/>
        <w:t>To refine the montage</w:t>
      </w:r>
      <w:ins w:id="126" w:author="Nikolaus Grigorieff" w:date="2022-04-18T11:42:00Z">
        <w:r>
          <w:rPr/>
          <w:t>,</w:t>
        </w:r>
      </w:ins>
      <w:r>
        <w:rPr/>
        <w:t xml:space="preserve"> a list of overlapping tile pairs </w:t>
      </w:r>
      <w:r>
        <w:rPr/>
      </w:r>
      <m:oMath xmlns:m="http://schemas.openxmlformats.org/officeDocument/2006/math">
        <m:d>
          <m:dPr>
            <m:begChr m:val="|"/>
            <m:endChr m:val="|"/>
          </m:dPr>
          <m:e>
            <m:sSub>
              <m:e>
                <m:r>
                  <m:rPr>
                    <m:lit/>
                    <m:nor/>
                  </m:rPr>
                  <w:rPr>
                    <w:rFonts w:ascii="Cambria Math" w:hAnsi="Cambria Math"/>
                  </w:rPr>
                  <m:t xml:space="preserve">c</m:t>
                </m:r>
              </m:e>
              <m:sub>
                <m:r>
                  <w:rPr>
                    <w:rFonts w:ascii="Cambria Math" w:hAnsi="Cambria Math"/>
                  </w:rPr>
                  <m:t xml:space="preserve">i</m:t>
                </m:r>
              </m:sub>
            </m:sSub>
            <m:r>
              <w:rPr>
                <w:rFonts w:ascii="Cambria Math" w:hAnsi="Cambria Math"/>
              </w:rPr>
              <m:t xml:space="preserve">−</m:t>
            </m:r>
            <m:sSub>
              <m:e>
                <m:r>
                  <m:rPr>
                    <m:lit/>
                    <m:nor/>
                  </m:rPr>
                  <w:rPr>
                    <w:rFonts w:ascii="Cambria Math" w:hAnsi="Cambria Math"/>
                  </w:rPr>
                  <m:t xml:space="preserve">c</m:t>
                </m:r>
              </m:e>
              <m:sub>
                <m:r>
                  <w:rPr>
                    <w:rFonts w:ascii="Cambria Math" w:hAnsi="Cambria Math"/>
                  </w:rPr>
                  <m:t xml:space="preserve">j</m:t>
                </m:r>
              </m:sub>
            </m:sSub>
          </m:e>
        </m:d>
        <m:r>
          <w:rPr>
            <w:rFonts w:ascii="Cambria Math" w:hAnsi="Cambria Math"/>
          </w:rPr>
          <m:t xml:space="preserve">&lt;</m:t>
        </m:r>
        <m:r>
          <w:rPr>
            <w:rFonts w:ascii="Cambria Math" w:hAnsi="Cambria Math"/>
          </w:rPr>
          <m:t xml:space="preserve">900</m:t>
        </m:r>
        <m:r>
          <m:rPr>
            <m:lit/>
            <m:nor/>
          </m:rPr>
          <w:rPr>
            <w:rFonts w:ascii="Cambria Math" w:hAnsi="Cambria Math"/>
          </w:rPr>
          <m:t xml:space="preserve">nm</m:t>
        </m:r>
      </m:oMath>
      <w:r>
        <w:rPr/>
        <w:t xml:space="preserve"> were compiled and the offsets </w:t>
      </w:r>
      <w:r>
        <w:rPr/>
      </w:r>
      <m:oMath xmlns:m="http://schemas.openxmlformats.org/officeDocument/2006/math">
        <m:sSub>
          <m:e>
            <m:r>
              <m:rPr>
                <m:lit/>
                <m:nor/>
              </m:rPr>
              <w:rPr>
                <w:rFonts w:ascii="Cambria Math" w:hAnsi="Cambria Math"/>
              </w:rPr>
              <m:t xml:space="preserve">o</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r>
          <w:rPr>
            <w:rFonts w:ascii="Cambria Math" w:hAnsi="Cambria Math"/>
          </w:rPr>
          <m:t xml:space="preserve">=</m:t>
        </m:r>
        <m:sSub>
          <m:e>
            <m:r>
              <m:rPr>
                <m:lit/>
                <m:nor/>
              </m:rPr>
              <w:rPr>
                <w:rFonts w:ascii="Cambria Math" w:hAnsi="Cambria Math"/>
              </w:rPr>
              <m:t xml:space="preserve">c</m:t>
            </m:r>
          </m:e>
          <m:sub>
            <m:r>
              <w:rPr>
                <w:rFonts w:ascii="Cambria Math" w:hAnsi="Cambria Math"/>
              </w:rPr>
              <m:t xml:space="preserve">i</m:t>
            </m:r>
          </m:sub>
        </m:sSub>
        <m:r>
          <w:rPr>
            <w:rFonts w:ascii="Cambria Math" w:hAnsi="Cambria Math"/>
          </w:rPr>
          <m:t xml:space="preserve">−</m:t>
        </m:r>
        <m:sSub>
          <m:e>
            <m:r>
              <m:rPr>
                <m:lit/>
                <m:nor/>
              </m:rPr>
              <w:rPr>
                <w:rFonts w:ascii="Cambria Math" w:hAnsi="Cambria Math"/>
              </w:rPr>
              <m:t xml:space="preserve">c</m:t>
            </m:r>
          </m:e>
          <m:sub>
            <m:r>
              <w:rPr>
                <w:rFonts w:ascii="Cambria Math" w:hAnsi="Cambria Math"/>
              </w:rPr>
              <m:t xml:space="preserve">j</m:t>
            </m:r>
          </m:sub>
        </m:sSub>
      </m:oMath>
      <w:r>
        <w:rPr/>
        <w:t xml:space="preserve"> were refined by using a masked cross-correlation of the overlap region as implemented in the scikit-image package [cite]. Refined coordinates were then derived by </w:t>
      </w:r>
      <w:ins w:id="127" w:author="Nikolaus Grigorieff" w:date="2022-04-18T11:44:00Z">
        <w:r>
          <w:rPr/>
          <w:t xml:space="preserve">least-squares </w:t>
        </w:r>
      </w:ins>
      <w:r>
        <w:rPr/>
        <w:t>minimiz</w:t>
      </w:r>
      <w:ins w:id="128" w:author="Nikolaus Grigorieff" w:date="2022-04-18T11:44:00Z">
        <w:r>
          <w:rPr/>
          <w:t>ation</w:t>
        </w:r>
      </w:ins>
      <w:del w:id="129" w:author="Nikolaus Grigorieff" w:date="2022-04-18T11:44:00Z">
        <w:r>
          <w:rPr/>
          <w:delText>ing</w:delText>
        </w:r>
      </w:del>
      <w:r>
        <w:rPr/>
        <w:t xml:space="preserve"> </w:t>
      </w:r>
      <w:del w:id="130" w:author="Nikolaus Grigorieff" w:date="2022-04-18T11:44:00Z">
        <w:r>
          <w:rPr/>
          <w:delText xml:space="preserve">the least-deviation </w:delText>
        </w:r>
      </w:del>
      <w:r>
        <w:rPr/>
        <w:t>of the new offsets and tile positions:</w:t>
      </w:r>
    </w:p>
    <w:p>
      <w:pPr>
        <w:pStyle w:val="TextBody"/>
        <w:rPr/>
      </w:pPr>
      <w:r>
        <w:rPr/>
      </w:r>
      <m:oMath xmlns:m="http://schemas.openxmlformats.org/officeDocument/2006/math">
        <m:r>
          <w:rPr>
            <w:rFonts w:ascii="Cambria Math" w:hAnsi="Cambria Math"/>
          </w:rPr>
          <m:t xml:space="preserve">min</m:t>
        </m:r>
        <m:nary>
          <m:naryPr>
            <m:chr m:val="∑"/>
            <m:supHide m:val="1"/>
          </m:naryPr>
          <m:sub>
            <m:r>
              <w:rPr>
                <w:rFonts w:ascii="Cambria Math" w:hAnsi="Cambria Math"/>
              </w:rPr>
              <m:t xml:space="preserve">pairs</m:t>
            </m:r>
          </m:sub>
          <m:sup/>
          <m:e>
            <m:sSup>
              <m:e>
                <m:d>
                  <m:dPr>
                    <m:begChr m:val="("/>
                    <m:endChr m:val=")"/>
                  </m:dPr>
                  <m:e>
                    <m:sSub>
                      <m:e>
                        <m:r>
                          <m:rPr>
                            <m:lit/>
                            <m:nor/>
                          </m:rPr>
                          <w:rPr>
                            <w:rFonts w:ascii="Cambria Math" w:hAnsi="Cambria Math"/>
                          </w:rPr>
                          <m:t xml:space="preserve">o</m:t>
                        </m:r>
                      </m:e>
                      <m:sub>
                        <m:r>
                          <w:rPr>
                            <w:rFonts w:ascii="Cambria Math" w:hAnsi="Cambria Math"/>
                          </w:rPr>
                          <m:t xml:space="preserve">refined</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sub>
                    </m:sSub>
                    <m:r>
                      <w:rPr>
                        <w:rFonts w:ascii="Cambria Math" w:hAnsi="Cambria Math"/>
                      </w:rPr>
                      <m:t xml:space="preserve">−</m:t>
                    </m:r>
                    <m:d>
                      <m:dPr>
                        <m:begChr m:val="("/>
                        <m:endChr m:val=")"/>
                      </m:dPr>
                      <m:e>
                        <m:sSub>
                          <m:e>
                            <m:r>
                              <m:rPr>
                                <m:lit/>
                                <m:nor/>
                              </m:rPr>
                              <w:rPr>
                                <w:rFonts w:ascii="Cambria Math" w:hAnsi="Cambria Math"/>
                              </w:rPr>
                              <m:t xml:space="preserve">c</m:t>
                            </m:r>
                          </m:e>
                          <m:sub>
                            <m:r>
                              <w:rPr>
                                <w:rFonts w:ascii="Cambria Math" w:hAnsi="Cambria Math"/>
                              </w:rPr>
                              <m:t xml:space="preserve">i</m:t>
                            </m:r>
                          </m:sub>
                        </m:sSub>
                        <m:r>
                          <w:rPr>
                            <w:rFonts w:ascii="Cambria Math" w:hAnsi="Cambria Math"/>
                          </w:rPr>
                          <m:t xml:space="preserve">−</m:t>
                        </m:r>
                        <m:sSub>
                          <m:e>
                            <m:r>
                              <m:rPr>
                                <m:lit/>
                                <m:nor/>
                              </m:rPr>
                              <w:rPr>
                                <w:rFonts w:ascii="Cambria Math" w:hAnsi="Cambria Math"/>
                              </w:rPr>
                              <m:t xml:space="preserve">c</m:t>
                            </m:r>
                          </m:e>
                          <m:sub>
                            <m:r>
                              <w:rPr>
                                <w:rFonts w:ascii="Cambria Math" w:hAnsi="Cambria Math"/>
                              </w:rPr>
                              <m:t xml:space="preserve">j</m:t>
                            </m:r>
                          </m:sub>
                        </m:sSub>
                      </m:e>
                    </m:d>
                  </m:e>
                </m:d>
              </m:e>
              <m:sup>
                <m:r>
                  <w:rPr>
                    <w:rFonts w:ascii="Cambria Math" w:hAnsi="Cambria Math"/>
                  </w:rPr>
                  <m:t xml:space="preserve">2</m:t>
                </m:r>
              </m:sup>
            </m:sSup>
          </m:e>
        </m:nary>
      </m:oMath>
    </w:p>
    <w:p>
      <w:pPr>
        <w:pStyle w:val="FirstParagraph"/>
        <w:rPr/>
      </w:pPr>
      <w:r>
        <w:rPr/>
        <w:t xml:space="preserve">using the scipy package [cite]. This refinement was </w:t>
      </w:r>
      <w:del w:id="131" w:author="Nikolaus Grigorieff" w:date="2022-04-18T11:45:00Z">
        <w:r>
          <w:rPr/>
          <w:delText xml:space="preserve">then </w:delText>
        </w:r>
      </w:del>
      <w:r>
        <w:rPr/>
        <w:t>repeated once more</w:t>
      </w:r>
      <w:ins w:id="132" w:author="Nikolaus Grigorieff" w:date="2022-04-18T11:45:00Z">
        <w:r>
          <w:rPr/>
          <w:t xml:space="preserve"> to arrive at the final </w:t>
        </w:r>
      </w:ins>
      <w:ins w:id="133" w:author="Nikolaus Grigorieff" w:date="2022-04-18T11:46:00Z">
        <w:r>
          <w:rPr/>
          <w:t xml:space="preserve">tile </w:t>
        </w:r>
      </w:ins>
      <w:ins w:id="134" w:author="Nikolaus Grigorieff" w:date="2022-04-18T11:45:00Z">
        <w:r>
          <w:rPr/>
          <w:t>alignment</w:t>
        </w:r>
      </w:ins>
      <w:r>
        <w:rPr/>
        <w:t>.</w:t>
      </w:r>
    </w:p>
    <w:p>
      <w:pPr>
        <w:pStyle w:val="TextBody"/>
        <w:rPr/>
      </w:pPr>
      <w:r>
        <w:rPr/>
        <w:t xml:space="preserve">The x,y coordinates of </w:t>
      </w:r>
      <w:ins w:id="135" w:author="Nikolaus Grigorieff" w:date="2022-04-18T11:48:00Z">
        <w:r>
          <w:rPr/>
          <w:t xml:space="preserve">target </w:t>
        </w:r>
      </w:ins>
      <w:del w:id="136" w:author="Nikolaus Grigorieff" w:date="2022-04-18T11:48:00Z">
        <w:r>
          <w:rPr/>
          <w:delText xml:space="preserve">2DTM match </w:delText>
        </w:r>
      </w:del>
      <w:r>
        <w:rPr/>
      </w:r>
      <m:oMath xmlns:m="http://schemas.openxmlformats.org/officeDocument/2006/math">
        <m:r>
          <w:rPr>
            <w:rFonts w:ascii="Cambria Math" w:hAnsi="Cambria Math"/>
          </w:rPr>
          <m:t xml:space="preserve">n</m:t>
        </m:r>
      </m:oMath>
      <w:r>
        <w:rPr/>
        <w:t xml:space="preserve"> </w:t>
      </w:r>
      <w:ins w:id="137" w:author="Nikolaus Grigorieff" w:date="2022-04-18T11:48:00Z">
        <w:r>
          <w:rPr/>
          <w:t xml:space="preserve">detected by 2DTM </w:t>
        </w:r>
      </w:ins>
      <w:r>
        <w:rPr/>
        <w:t xml:space="preserve">in the tile </w:t>
      </w:r>
      <w:r>
        <w:rPr/>
      </w:r>
      <m:oMath xmlns:m="http://schemas.openxmlformats.org/officeDocument/2006/math">
        <m:r>
          <w:rPr>
            <w:rFonts w:ascii="Cambria Math" w:hAnsi="Cambria Math"/>
          </w:rPr>
          <m:t xml:space="preserve">i</m:t>
        </m:r>
      </m:oMath>
      <w:r>
        <w:rPr/>
        <w:t xml:space="preserve">, </w:t>
      </w:r>
      <w:r>
        <w:rPr/>
      </w:r>
      <m:oMath xmlns:m="http://schemas.openxmlformats.org/officeDocument/2006/math">
        <m:sSubSup>
          <m:e>
            <m:r>
              <m:rPr>
                <m:lit/>
                <m:nor/>
              </m:rPr>
              <w:rPr>
                <w:rFonts w:ascii="Cambria Math" w:hAnsi="Cambria Math"/>
              </w:rPr>
              <m:t xml:space="preserve">m</m:t>
            </m:r>
          </m:e>
          <m:sub>
            <m:r>
              <w:rPr>
                <w:rFonts w:ascii="Cambria Math" w:hAnsi="Cambria Math"/>
              </w:rPr>
              <m:t xml:space="preserve">n</m:t>
            </m:r>
            <m:r>
              <w:rPr>
                <w:rFonts w:ascii="Cambria Math" w:hAnsi="Cambria Math"/>
              </w:rPr>
              <m:t xml:space="preserve">,</m:t>
            </m:r>
            <m:r>
              <w:rPr>
                <w:rFonts w:ascii="Cambria Math" w:hAnsi="Cambria Math"/>
              </w:rPr>
              <m:t xml:space="preserve">i</m:t>
            </m:r>
          </m:sub>
          <m:sup>
            <m:r>
              <m:rPr>
                <m:lit/>
                <m:nor/>
              </m:rPr>
              <w:rPr>
                <w:rFonts w:ascii="Cambria Math" w:hAnsi="Cambria Math"/>
              </w:rPr>
              <m:t xml:space="preserve">T</m:t>
            </m:r>
          </m:sup>
        </m:sSubSup>
      </m:oMath>
      <w:r>
        <w:rPr/>
        <w:t>, was transformed into the montage frame by adding the coordinate of the tile.</w:t>
      </w:r>
    </w:p>
    <w:p>
      <w:pPr>
        <w:pStyle w:val="TextBody"/>
        <w:rPr/>
      </w:pPr>
      <w:r>
        <w:rPr/>
      </w:r>
      <m:oMath xmlns:m="http://schemas.openxmlformats.org/officeDocument/2006/math">
        <m:sSubSup>
          <m:e>
            <m:r>
              <m:rPr>
                <m:lit/>
                <m:nor/>
              </m:rPr>
              <w:rPr>
                <w:rFonts w:ascii="Cambria Math" w:hAnsi="Cambria Math"/>
              </w:rPr>
              <m:t xml:space="preserve">m</m:t>
            </m:r>
          </m:e>
          <m:sub>
            <m:r>
              <w:rPr>
                <w:rFonts w:ascii="Cambria Math" w:hAnsi="Cambria Math"/>
              </w:rPr>
              <m:t xml:space="preserve">n</m:t>
            </m:r>
          </m:sub>
          <m:sup>
            <m:r>
              <m:rPr>
                <m:lit/>
                <m:nor/>
              </m:rPr>
              <w:rPr>
                <w:rFonts w:ascii="Cambria Math" w:hAnsi="Cambria Math"/>
              </w:rPr>
              <m:t xml:space="preserve">M</m:t>
            </m:r>
          </m:sup>
        </m:sSubSup>
        <m:r>
          <w:rPr>
            <w:rFonts w:ascii="Cambria Math" w:hAnsi="Cambria Math"/>
          </w:rPr>
          <m:t xml:space="preserve">=</m:t>
        </m:r>
        <m:sSubSup>
          <m:e>
            <m:r>
              <m:rPr>
                <m:lit/>
                <m:nor/>
              </m:rPr>
              <w:rPr>
                <w:rFonts w:ascii="Cambria Math" w:hAnsi="Cambria Math"/>
              </w:rPr>
              <m:t xml:space="preserve">m</m:t>
            </m:r>
          </m:e>
          <m:sub>
            <m:r>
              <w:rPr>
                <w:rFonts w:ascii="Cambria Math" w:hAnsi="Cambria Math"/>
              </w:rPr>
              <m:t xml:space="preserve">n</m:t>
            </m:r>
            <m:r>
              <w:rPr>
                <w:rFonts w:ascii="Cambria Math" w:hAnsi="Cambria Math"/>
              </w:rPr>
              <m:t xml:space="preserve">,</m:t>
            </m:r>
            <m:r>
              <w:rPr>
                <w:rFonts w:ascii="Cambria Math" w:hAnsi="Cambria Math"/>
              </w:rPr>
              <m:t xml:space="preserve">i</m:t>
            </m:r>
          </m:sub>
          <m:sup>
            <m:r>
              <m:rPr>
                <m:lit/>
                <m:nor/>
              </m:rPr>
              <w:rPr>
                <w:rFonts w:ascii="Cambria Math" w:hAnsi="Cambria Math"/>
              </w:rPr>
              <m:t xml:space="preserve">T</m:t>
            </m:r>
          </m:sup>
        </m:sSubSup>
        <m:r>
          <w:rPr>
            <w:rFonts w:ascii="Cambria Math" w:hAnsi="Cambria Math"/>
          </w:rPr>
          <m:t xml:space="preserve">+</m:t>
        </m:r>
        <m:sSub>
          <m:e>
            <m:r>
              <m:rPr>
                <m:lit/>
                <m:nor/>
              </m:rPr>
              <w:rPr>
                <w:rFonts w:ascii="Cambria Math" w:hAnsi="Cambria Math"/>
              </w:rPr>
              <m:t xml:space="preserve">c</m:t>
            </m:r>
          </m:e>
          <m:sub>
            <m:r>
              <w:rPr>
                <w:rFonts w:ascii="Cambria Math" w:hAnsi="Cambria Math"/>
              </w:rPr>
              <m:t xml:space="preserve">i</m:t>
            </m:r>
          </m:sub>
        </m:sSub>
      </m:oMath>
    </w:p>
    <w:p>
      <w:pPr>
        <w:pStyle w:val="FirstParagraph"/>
        <w:rPr/>
      </w:pPr>
      <w:r>
        <w:rPr/>
        <w:t xml:space="preserve">The z coordinate of each </w:t>
      </w:r>
      <w:del w:id="138" w:author="Nikolaus Grigorieff" w:date="2022-04-18T11:49:00Z">
        <w:r>
          <w:rPr/>
          <w:delText xml:space="preserve">match </w:delText>
        </w:r>
      </w:del>
      <w:ins w:id="139" w:author="Nikolaus Grigorieff" w:date="2022-04-18T11:49:00Z">
        <w:r>
          <w:rPr/>
          <w:t xml:space="preserve">target </w:t>
        </w:r>
      </w:ins>
      <w:r>
        <w:rPr/>
        <w:t xml:space="preserve">was calculated as the sum of the defocus offset for </w:t>
      </w:r>
      <w:del w:id="140" w:author="Nikolaus Grigorieff" w:date="2022-04-18T11:49:00Z">
        <w:r>
          <w:rPr/>
          <w:delText>each match</w:delText>
        </w:r>
      </w:del>
      <w:ins w:id="141" w:author="Nikolaus Grigorieff" w:date="2022-04-18T11:49:00Z">
        <w:r>
          <w:rPr/>
          <w:t>the target</w:t>
        </w:r>
      </w:ins>
      <w:r>
        <w:rPr/>
        <w:t xml:space="preserve">, the estimated defocus of the tile, and the nominal defocus of the microscope when the tile was acquired. The python scripts used </w:t>
      </w:r>
      <w:ins w:id="142" w:author="Nikolaus Grigorieff" w:date="2022-04-18T11:50:00Z">
        <w:r>
          <w:rPr/>
          <w:t xml:space="preserve">for data processing </w:t>
        </w:r>
      </w:ins>
      <w:r>
        <w:rPr/>
        <w:t>are available under [repolink].</w:t>
      </w:r>
    </w:p>
    <w:p>
      <w:pPr>
        <w:pStyle w:val="Heading2"/>
        <w:rPr/>
      </w:pPr>
      <w:bookmarkStart w:id="18" w:name="materials-and-methods"/>
      <w:bookmarkStart w:id="19" w:name="deco-lace-data-processing"/>
      <w:bookmarkStart w:id="20" w:name="results"/>
      <w:bookmarkEnd w:id="18"/>
      <w:bookmarkEnd w:id="19"/>
      <w:bookmarkEnd w:id="20"/>
      <w:r>
        <w:rPr/>
        <w:t>Results</w:t>
      </w:r>
    </w:p>
    <w:p>
      <w:pPr>
        <w:pStyle w:val="Heading3"/>
        <w:rPr/>
      </w:pPr>
      <w:bookmarkStart w:id="21" w:name="Xa79cbe9ef10f213cb9d11b21a8eaab79b44cdf9"/>
      <w:bookmarkEnd w:id="21"/>
      <w:r>
        <w:rPr/>
        <w:t>2DTM detects large ribosomal subunits in cryo-FIB lamella</w:t>
      </w:r>
      <w:ins w:id="143" w:author="Nikolaus Grigorieff" w:date="2022-04-18T10:31:00Z">
        <w:r>
          <w:rPr/>
          <w:t>e</w:t>
        </w:r>
      </w:ins>
      <w:r>
        <w:rPr/>
        <w:t xml:space="preserve"> of mammalian cells</w:t>
      </w:r>
    </w:p>
    <w:p>
      <w:pPr>
        <w:pStyle w:val="FirstParagraph"/>
        <w:rPr/>
      </w:pPr>
      <w:r>
        <w:rPr/>
        <w:t>To test whether we could detect individual ribosomes in mammalian cells we prepared cryo-lamella</w:t>
      </w:r>
      <w:ins w:id="144" w:author="Nikolaus Grigorieff" w:date="2022-04-18T12:30:00Z">
        <w:r>
          <w:rPr/>
          <w:t>e</w:t>
        </w:r>
      </w:ins>
      <w:r>
        <w:rPr/>
        <w:t xml:space="preserve"> of mouse neutrophil-like cells. Low-magnification images of these lamella</w:t>
      </w:r>
      <w:ins w:id="145" w:author="Nikolaus Grigorieff" w:date="2022-04-18T10:32:00Z">
        <w:r>
          <w:rPr/>
          <w:t>e</w:t>
        </w:r>
      </w:ins>
      <w:del w:id="146" w:author="Nikolaus Grigorieff" w:date="2022-04-18T10:32:00Z">
        <w:r>
          <w:rPr/>
          <w:delText>s</w:delText>
        </w:r>
      </w:del>
      <w:r>
        <w:rPr/>
        <w:t xml:space="preserve"> clearly shows cellular features consistent with a neutrophil-like phenotype, mainly a segmented nucleus and a plethora of membrane-organelles, corresponding to the granules and secretory vesicles of neutrophils (Fig. </w:t>
      </w:r>
      <w:hyperlink w:anchor="fig:initmatching">
        <w:r>
          <w:rPr>
            <w:rStyle w:val="InternetLink"/>
          </w:rPr>
          <w:t>1</w:t>
        </w:r>
      </w:hyperlink>
      <w:r>
        <w:rPr/>
        <w:t>A). We then proceeded to acquire micrographs on th</w:t>
      </w:r>
      <w:ins w:id="147" w:author="Nikolaus Grigorieff" w:date="2022-04-18T12:30:00Z">
        <w:r>
          <w:rPr/>
          <w:t>ese</w:t>
        </w:r>
      </w:ins>
      <w:del w:id="148" w:author="Nikolaus Grigorieff" w:date="2022-04-18T12:30:00Z">
        <w:r>
          <w:rPr/>
          <w:delText>is</w:delText>
        </w:r>
      </w:del>
      <w:r>
        <w:rPr/>
        <w:t xml:space="preserve"> lamella</w:t>
      </w:r>
      <w:ins w:id="149" w:author="Nikolaus Grigorieff" w:date="2022-04-18T12:30:00Z">
        <w:r>
          <w:rPr/>
          <w:t>e</w:t>
        </w:r>
      </w:ins>
      <w:r>
        <w:rPr/>
        <w:t xml:space="preserve"> with a defocus of 0.5-1.0 </w:t>
      </w:r>
      <w:ins w:id="150" w:author="Nikolaus Grigorieff" w:date="2022-04-18T10:28:00Z">
        <w:r>
          <w:rPr>
            <w:rFonts w:cs="Times New Roman"/>
          </w:rPr>
          <w:t>μ</w:t>
        </w:r>
      </w:ins>
      <w:del w:id="151" w:author="Nikolaus Grigorieff" w:date="2022-04-18T10:28:00Z">
        <w:r>
          <w:rPr/>
          <w:delText>u</w:delText>
        </w:r>
      </w:del>
      <w:r>
        <w:rPr/>
        <w:t>m, 30 e</w:t>
      </w:r>
      <w:ins w:id="152" w:author="Nikolaus Grigorieff" w:date="2022-04-18T12:31:00Z">
        <w:r>
          <w:rPr>
            <w:vertAlign w:val="superscript"/>
          </w:rPr>
          <w:t>-</w:t>
        </w:r>
      </w:ins>
      <w:r>
        <w:rPr/>
        <w:t>/Å2/s exposure and 1.5 Å pixel size. We manually selected multiple locations in the lamella</w:t>
      </w:r>
      <w:ins w:id="153" w:author="Nikolaus Grigorieff" w:date="2022-04-18T12:31:00Z">
        <w:r>
          <w:rPr/>
          <w:t>e</w:t>
        </w:r>
      </w:ins>
      <w:r>
        <w:rPr/>
        <w:t xml:space="preserve"> and acquired micrographs using standard low-dose techniques where focusing is performed on a sacrificial area. The resulting micrographs showed smooth bilayered membranes and no signs of crystalline ice (Fig. </w:t>
      </w:r>
      <w:hyperlink w:anchor="fig:initmatching">
        <w:r>
          <w:rPr>
            <w:rStyle w:val="InternetLink"/>
          </w:rPr>
          <w:t>1</w:t>
        </w:r>
      </w:hyperlink>
      <w:r>
        <w:rPr/>
        <w:t xml:space="preserve">C,D), </w:t>
      </w:r>
      <w:commentRangeStart w:id="3"/>
      <w:r>
        <w:rPr/>
        <w:t>indicating successful vitrification</w:t>
      </w:r>
      <w:r>
        <w:rPr/>
      </w:r>
      <w:commentRangeEnd w:id="3"/>
      <w:r>
        <w:commentReference w:id="3"/>
      </w:r>
      <w:r>
        <w:rPr/>
        <w:t>.</w:t>
      </w:r>
    </w:p>
    <w:p>
      <w:pPr>
        <w:pStyle w:val="TextBody"/>
        <w:rPr/>
      </w:pPr>
      <w:r>
        <w:rPr/>
        <w:t xml:space="preserve">We used an atomic model of the 60S mouse ribosomal subunit (6SWA) for 2DTM. In a subset of images the distribution of cross-correlation scores significantly exceeded the distribution expected </w:t>
      </w:r>
      <w:del w:id="154" w:author="Nikolaus Grigorieff" w:date="2022-04-18T23:39:00Z">
        <w:r>
          <w:rPr/>
          <w:delText>from non-signifcant matching</w:delText>
        </w:r>
      </w:del>
      <w:ins w:id="155" w:author="Nikolaus Grigorieff" w:date="2022-04-18T23:39:00Z">
        <w:r>
          <w:rPr/>
          <w:t>images devoid of detectable targets</w:t>
        </w:r>
      </w:ins>
      <w:r>
        <w:rPr/>
        <w:t xml:space="preserve">. In the resulting scaled maximum-intensity </w:t>
      </w:r>
      <w:del w:id="156" w:author="Nikolaus Grigorieff" w:date="2022-04-18T16:57:00Z">
        <w:r>
          <w:rPr/>
          <w:delText>maps</w:delText>
        </w:r>
      </w:del>
      <w:ins w:id="157" w:author="Nikolaus Grigorieff" w:date="2022-04-18T16:57:00Z">
        <w:r>
          <w:rPr/>
          <w:t>projections (MIPs)</w:t>
        </w:r>
      </w:ins>
      <w:r>
        <w:rPr/>
        <w:t xml:space="preserve">, clear peaks with SNR </w:t>
      </w:r>
      <w:del w:id="158" w:author="Nikolaus Grigorieff" w:date="2022-04-18T12:33:00Z">
        <w:r>
          <w:rPr/>
          <w:delText xml:space="preserve">thresholds </w:delText>
        </w:r>
      </w:del>
      <w:ins w:id="159" w:author="Nikolaus Grigorieff" w:date="2022-04-18T12:33:00Z">
        <w:r>
          <w:rPr/>
          <w:t xml:space="preserve">values </w:t>
        </w:r>
      </w:ins>
      <w:r>
        <w:rPr/>
        <w:t xml:space="preserve">up to 10 were apparent (Fig. </w:t>
      </w:r>
      <w:hyperlink w:anchor="fig:initmatching2">
        <w:r>
          <w:rPr>
            <w:rStyle w:val="InternetLink"/>
          </w:rPr>
          <w:t>S1</w:t>
        </w:r>
      </w:hyperlink>
      <w:r>
        <w:rPr/>
        <w:t xml:space="preserve">A). </w:t>
      </w:r>
      <w:del w:id="160" w:author="Nikolaus Grigorieff" w:date="2022-04-18T12:34:00Z">
        <w:r>
          <w:rPr/>
          <w:delText>By using the</w:delText>
        </w:r>
      </w:del>
      <w:ins w:id="161" w:author="Nikolaus Grigorieff" w:date="2022-04-18T12:34:00Z">
        <w:r>
          <w:rPr/>
          <w:t>Using a th</w:t>
        </w:r>
      </w:ins>
      <w:ins w:id="162" w:author="Nikolaus Grigorieff" w:date="2022-04-18T12:37:00Z">
        <w:r>
          <w:rPr/>
          <w:t>r</w:t>
        </w:r>
      </w:ins>
      <w:ins w:id="163" w:author="Nikolaus Grigorieff" w:date="2022-04-18T12:34:00Z">
        <w:r>
          <w:rPr/>
          <w:t>eshold</w:t>
        </w:r>
      </w:ins>
      <w:r>
        <w:rPr/>
        <w:t xml:space="preserve"> criterion </w:t>
      </w:r>
      <w:ins w:id="164" w:author="Nikolaus Grigorieff" w:date="2022-04-18T12:34:00Z">
        <w:r>
          <w:rPr/>
          <w:t>to select significant targets (see M</w:t>
        </w:r>
      </w:ins>
      <w:ins w:id="165" w:author="Nikolaus Grigorieff" w:date="2022-04-18T12:35:00Z">
        <w:r>
          <w:rPr/>
          <w:t>e</w:t>
        </w:r>
      </w:ins>
      <w:ins w:id="166" w:author="Nikolaus Grigorieff" w:date="2022-04-18T12:34:00Z">
        <w:r>
          <w:rPr/>
          <w:t xml:space="preserve">thods) </w:t>
        </w:r>
      </w:ins>
      <w:del w:id="167" w:author="Nikolaus Grigorieff" w:date="2022-04-18T12:35:00Z">
        <w:r>
          <w:rPr/>
          <w:delText xml:space="preserve">described by for thresholding potential matches </w:delText>
        </w:r>
      </w:del>
      <w:r>
        <w:rPr/>
        <w:t xml:space="preserve">we found that in images of cytosolic compartments </w:t>
      </w:r>
      <w:del w:id="168" w:author="Nikolaus Grigorieff" w:date="2022-04-18T12:35:00Z">
        <w:r>
          <w:rPr/>
          <w:delText>we found evidence of</w:delText>
        </w:r>
      </w:del>
      <w:ins w:id="169" w:author="Nikolaus Grigorieff" w:date="2022-04-18T12:35:00Z">
        <w:r>
          <w:rPr/>
          <w:t>there were</w:t>
        </w:r>
      </w:ins>
      <w:r>
        <w:rPr/>
        <w:t xml:space="preserve"> 10-500 ribosomes in </w:t>
      </w:r>
      <w:commentRangeStart w:id="4"/>
      <w:r>
        <w:rPr/>
        <w:t xml:space="preserve">the imaged areas </w:t>
      </w:r>
      <w:r>
        <w:rPr/>
      </w:r>
      <w:commentRangeEnd w:id="4"/>
      <w:r>
        <w:commentReference w:id="4"/>
      </w:r>
      <w:r>
        <w:rPr/>
        <w:t xml:space="preserve">(Fig. </w:t>
      </w:r>
      <w:hyperlink w:anchor="fig:initmatching">
        <w:r>
          <w:rPr>
            <w:rStyle w:val="InternetLink"/>
          </w:rPr>
          <w:t>1</w:t>
        </w:r>
      </w:hyperlink>
      <w:r>
        <w:rPr/>
        <w:t xml:space="preserve">B-E). Notably, we found no </w:t>
      </w:r>
      <w:del w:id="170" w:author="Nikolaus Grigorieff" w:date="2022-04-18T12:40:00Z">
        <w:r>
          <w:rPr/>
          <w:delText xml:space="preserve">matches </w:delText>
        </w:r>
      </w:del>
      <w:ins w:id="171" w:author="Nikolaus Grigorieff" w:date="2022-04-18T12:40:00Z">
        <w:r>
          <w:rPr/>
          <w:t xml:space="preserve">targets </w:t>
        </w:r>
      </w:ins>
      <w:r>
        <w:rPr/>
        <w:t xml:space="preserve">in </w:t>
      </w:r>
      <w:del w:id="172" w:author="Nikolaus Grigorieff" w:date="2022-04-18T12:40:00Z">
        <w:r>
          <w:rPr/>
          <w:delText xml:space="preserve">images </w:delText>
        </w:r>
      </w:del>
      <w:r>
        <w:rPr/>
        <w:t>are</w:t>
      </w:r>
      <w:ins w:id="173" w:author="Nikolaus Grigorieff" w:date="2022-04-18T12:40:00Z">
        <w:r>
          <w:rPr/>
          <w:t>a</w:t>
        </w:r>
      </w:ins>
      <w:r>
        <w:rPr/>
        <w:t>s corresponding to the nucleus</w:t>
      </w:r>
      <w:ins w:id="174" w:author="Nikolaus Grigorieff" w:date="2022-04-18T12:40:00Z">
        <w:r>
          <w:rPr/>
          <w:t xml:space="preserve"> </w:t>
        </w:r>
      </w:ins>
      <w:r>
        <w:rPr/>
        <w:t xml:space="preserve">(Fig. </w:t>
      </w:r>
      <w:hyperlink w:anchor="fig:initmatching">
        <w:r>
          <w:rPr>
            <w:rStyle w:val="InternetLink"/>
          </w:rPr>
          <w:t>1</w:t>
        </w:r>
      </w:hyperlink>
      <w:r>
        <w:rPr/>
        <w:t xml:space="preserve">B) or mitochondria (Fig. </w:t>
      </w:r>
      <w:hyperlink w:anchor="fig:initmatching">
        <w:r>
          <w:rPr>
            <w:rStyle w:val="InternetLink"/>
          </w:rPr>
          <w:t>1</w:t>
        </w:r>
      </w:hyperlink>
      <w:r>
        <w:rPr/>
        <w:t>D). In the cyto</w:t>
      </w:r>
      <w:ins w:id="175" w:author="Nikolaus Grigorieff" w:date="2022-04-18T12:40:00Z">
        <w:r>
          <w:rPr/>
          <w:t>plasm</w:t>
        </w:r>
      </w:ins>
      <w:del w:id="176" w:author="Nikolaus Grigorieff" w:date="2022-04-18T12:40:00Z">
        <w:r>
          <w:rPr/>
          <w:delText>solic</w:delText>
        </w:r>
      </w:del>
      <w:r>
        <w:rPr/>
        <w:t xml:space="preserve"> </w:t>
      </w:r>
      <w:del w:id="177" w:author="Nikolaus Grigorieff" w:date="2022-04-18T12:40:00Z">
        <w:r>
          <w:rPr/>
          <w:delText xml:space="preserve">areas </w:delText>
        </w:r>
      </w:del>
      <w:r>
        <w:rPr/>
        <w:t xml:space="preserve">we found a </w:t>
      </w:r>
      <w:del w:id="178" w:author="Nikolaus Grigorieff" w:date="2022-04-18T15:07:00Z">
        <w:r>
          <w:rPr/>
          <w:delText>drastically different</w:delText>
        </w:r>
      </w:del>
      <w:ins w:id="179" w:author="Nikolaus Grigorieff" w:date="2022-04-18T15:07:00Z">
        <w:r>
          <w:rPr/>
          <w:t>highly variable</w:t>
        </w:r>
      </w:ins>
      <w:r>
        <w:rPr/>
        <w:t xml:space="preserve"> number of </w:t>
      </w:r>
      <w:del w:id="180" w:author="Nikolaus Grigorieff" w:date="2022-04-18T12:40:00Z">
        <w:r>
          <w:rPr/>
          <w:delText>matches</w:delText>
        </w:r>
      </w:del>
      <w:ins w:id="181" w:author="Nikolaus Grigorieff" w:date="2022-04-18T12:40:00Z">
        <w:r>
          <w:rPr/>
          <w:t>targets</w:t>
        </w:r>
      </w:ins>
      <w:r>
        <w:rPr/>
        <w:t xml:space="preserve">, </w:t>
      </w:r>
      <w:del w:id="182" w:author="Nikolaus Grigorieff" w:date="2022-04-18T15:07:00Z">
        <w:r>
          <w:rPr/>
          <w:delText xml:space="preserve">In some areas we found </w:delText>
        </w:r>
      </w:del>
      <w:r>
        <w:rPr/>
        <w:t xml:space="preserve">only ~ 50 </w:t>
      </w:r>
      <w:del w:id="183" w:author="Nikolaus Grigorieff" w:date="2022-04-18T15:07:00Z">
        <w:r>
          <w:rPr/>
          <w:delText>matches per image</w:delText>
        </w:r>
      </w:del>
      <w:ins w:id="184" w:author="Nikolaus Grigorieff" w:date="2022-04-18T15:07:00Z">
        <w:r>
          <w:rPr/>
          <w:t>in some</w:t>
        </w:r>
      </w:ins>
      <w:r>
        <w:rPr/>
        <w:t xml:space="preserve"> area</w:t>
      </w:r>
      <w:ins w:id="185" w:author="Nikolaus Grigorieff" w:date="2022-04-18T15:07:00Z">
        <w:r>
          <w:rPr/>
          <w:t>s</w:t>
        </w:r>
      </w:ins>
      <w:r>
        <w:rPr/>
        <w:t xml:space="preserve"> (Fig. </w:t>
      </w:r>
      <w:hyperlink w:anchor="fig:initmatching">
        <w:r>
          <w:rPr>
            <w:rStyle w:val="InternetLink"/>
          </w:rPr>
          <w:t>1</w:t>
        </w:r>
      </w:hyperlink>
      <w:r>
        <w:rPr/>
        <w:t>E)</w:t>
      </w:r>
      <w:del w:id="186" w:author="Nikolaus Grigorieff" w:date="2022-04-18T15:08:00Z">
        <w:r>
          <w:rPr/>
          <w:delText>,</w:delText>
        </w:r>
      </w:del>
      <w:r>
        <w:rPr/>
        <w:t xml:space="preserve"> </w:t>
      </w:r>
      <w:ins w:id="187" w:author="Nikolaus Grigorieff" w:date="2022-04-18T15:08:00Z">
        <w:r>
          <w:rPr/>
          <w:t xml:space="preserve">and </w:t>
        </w:r>
      </w:ins>
      <w:del w:id="188" w:author="Nikolaus Grigorieff" w:date="2022-04-18T15:07:00Z">
        <w:r>
          <w:rPr/>
          <w:delText>while in another area we found more than</w:delText>
        </w:r>
      </w:del>
      <w:ins w:id="189" w:author="Nikolaus Grigorieff" w:date="2022-04-18T15:07:00Z">
        <w:r>
          <w:rPr/>
          <w:t xml:space="preserve">up to </w:t>
        </w:r>
      </w:ins>
      <w:del w:id="190" w:author="Nikolaus Grigorieff" w:date="2022-04-18T15:08:00Z">
        <w:r>
          <w:rPr/>
          <w:delText xml:space="preserve"> </w:delText>
        </w:r>
      </w:del>
      <w:r>
        <w:rPr/>
        <w:t xml:space="preserve">500 </w:t>
      </w:r>
      <w:del w:id="191" w:author="Nikolaus Grigorieff" w:date="2022-04-18T15:07:00Z">
        <w:r>
          <w:rPr/>
          <w:delText xml:space="preserve">matches </w:delText>
        </w:r>
      </w:del>
      <w:ins w:id="192" w:author="Nikolaus Grigorieff" w:date="2022-04-18T15:07:00Z">
        <w:r>
          <w:rPr/>
          <w:t xml:space="preserve">in </w:t>
        </w:r>
      </w:ins>
      <w:ins w:id="193" w:author="Nikolaus Grigorieff" w:date="2022-04-18T15:08:00Z">
        <w:r>
          <w:rPr/>
          <w:t>others</w:t>
        </w:r>
      </w:ins>
      <w:ins w:id="194" w:author="Nikolaus Grigorieff" w:date="2022-04-18T15:07:00Z">
        <w:r>
          <w:rPr/>
          <w:t xml:space="preserve"> </w:t>
        </w:r>
      </w:ins>
      <w:r>
        <w:rPr/>
        <w:t xml:space="preserve">(Fig. </w:t>
      </w:r>
      <w:hyperlink w:anchor="fig:initmatching">
        <w:r>
          <w:rPr>
            <w:rStyle w:val="InternetLink"/>
          </w:rPr>
          <w:t>1</w:t>
        </w:r>
      </w:hyperlink>
      <w:r>
        <w:rPr/>
        <w:t xml:space="preserve">C). This </w:t>
      </w:r>
      <w:ins w:id="195" w:author="Nikolaus Grigorieff" w:date="2022-04-18T15:09:00Z">
        <w:r>
          <w:rPr/>
          <w:t xml:space="preserve">is </w:t>
        </w:r>
      </w:ins>
      <w:ins w:id="196" w:author="Nikolaus Grigorieff" w:date="2022-04-18T15:10:00Z">
        <w:r>
          <w:rPr/>
          <w:t xml:space="preserve">a </w:t>
        </w:r>
      </w:ins>
      <w:r>
        <w:rPr/>
        <w:t>ten-fold difference in local ribosome concentration</w:t>
      </w:r>
      <w:del w:id="197" w:author="Nikolaus Grigorieff" w:date="2022-04-18T15:10:00Z">
        <w:r>
          <w:rPr/>
          <w:delText xml:space="preserve"> </w:delText>
        </w:r>
      </w:del>
      <w:r>
        <w:rPr/>
        <w:t xml:space="preserve">, </w:t>
      </w:r>
      <w:ins w:id="198" w:author="Nikolaus Grigorieff" w:date="2022-04-18T15:11:00Z">
        <w:r>
          <w:rPr/>
          <w:t>highlighting the importance of imaging larger areas of a lamella to gain a complete picture of target distributions</w:t>
        </w:r>
      </w:ins>
      <w:del w:id="199" w:author="Nikolaus Grigorieff" w:date="2022-04-18T15:12:00Z">
        <w:r>
          <w:rPr/>
          <w:delText>but we realized that current data acquistion protocols are limited in that only a small area of the lamella is actually imaged and, due to the manual selection of acquision positions based on the overview image, might be biased towards cellular region that appear appealing to the experimenter</w:delText>
        </w:r>
      </w:del>
      <w:r>
        <w:rPr/>
        <w:t xml:space="preserve">. We therefore set out to collect cryo-EM data for 2DTM from mammalian </w:t>
      </w:r>
      <w:ins w:id="200" w:author="Nikolaus Grigorieff" w:date="2022-04-18T10:33:00Z">
        <w:r>
          <w:rPr/>
          <w:t xml:space="preserve">cell </w:t>
        </w:r>
      </w:ins>
      <w:r>
        <w:rPr/>
        <w:t>lamella</w:t>
      </w:r>
      <w:ins w:id="201" w:author="Nikolaus Grigorieff" w:date="2022-04-18T10:32:00Z">
        <w:r>
          <w:rPr/>
          <w:t>e</w:t>
        </w:r>
      </w:ins>
      <w:r>
        <w:rPr/>
        <w:t xml:space="preserve"> in a high-throughput unbiased fashion.</w:t>
      </w:r>
    </w:p>
    <w:p>
      <w:pPr>
        <w:pStyle w:val="Heading3"/>
        <w:rPr/>
      </w:pPr>
      <w:bookmarkStart w:id="22" w:name="Xa79cbe9ef10f213cb9d11b21a8eaab79b44cdf9"/>
      <w:bookmarkStart w:id="23" w:name="Xb163b10972eb238d5f43a6d1e47aef56c4d7c16"/>
      <w:bookmarkEnd w:id="22"/>
      <w:bookmarkEnd w:id="23"/>
      <w:r>
        <w:rPr/>
        <w:t>DECO-LACE for 2D imaging of whole lamella</w:t>
      </w:r>
      <w:ins w:id="202" w:author="Nikolaus Grigorieff" w:date="2022-04-18T10:33:00Z">
        <w:r>
          <w:rPr/>
          <w:t>e</w:t>
        </w:r>
      </w:ins>
    </w:p>
    <w:p>
      <w:pPr>
        <w:pStyle w:val="FirstParagraph"/>
        <w:rPr/>
      </w:pPr>
      <w:r>
        <w:rPr/>
        <w:t>In order to obtain high-resolution data f</w:t>
      </w:r>
      <w:del w:id="203" w:author="Nikolaus Grigorieff" w:date="2022-04-18T15:27:00Z">
        <w:r>
          <w:rPr/>
          <w:delText>o</w:delText>
        </w:r>
      </w:del>
      <w:r>
        <w:rPr/>
        <w:t>r</w:t>
      </w:r>
      <w:ins w:id="204" w:author="Nikolaus Grigorieff" w:date="2022-04-18T15:27:00Z">
        <w:r>
          <w:rPr/>
          <w:t>om</w:t>
        </w:r>
      </w:ins>
      <w:r>
        <w:rPr/>
        <w:t xml:space="preserve"> complete lamella</w:t>
      </w:r>
      <w:ins w:id="205" w:author="Nikolaus Grigorieff" w:date="2022-04-18T10:33:00Z">
        <w:r>
          <w:rPr/>
          <w:t>e</w:t>
        </w:r>
      </w:ins>
      <w:ins w:id="206" w:author="Nikolaus Grigorieff" w:date="2022-04-18T15:27:00Z">
        <w:r>
          <w:rPr/>
          <w:t>,</w:t>
        </w:r>
      </w:ins>
      <w:r>
        <w:rPr/>
        <w:t xml:space="preserve"> we used a new approach for data collection. This approach uses three key strategies: (1) </w:t>
      </w:r>
      <w:del w:id="207" w:author="Nikolaus Grigorieff" w:date="2022-04-18T15:31:00Z">
        <w:r>
          <w:rPr/>
          <w:delText xml:space="preserve">ensures that </w:delText>
        </w:r>
      </w:del>
      <w:r>
        <w:rPr/>
        <w:t xml:space="preserve">every electron that exposes </w:t>
      </w:r>
      <w:ins w:id="208" w:author="Nikolaus Grigorieff" w:date="2022-04-18T15:27:00Z">
        <w:r>
          <w:rPr/>
          <w:t xml:space="preserve">a fresh area of </w:t>
        </w:r>
      </w:ins>
      <w:r>
        <w:rPr/>
        <w:t xml:space="preserve">the sample is collected on the camera (2) </w:t>
      </w:r>
      <w:del w:id="209" w:author="Nikolaus Grigorieff" w:date="2022-04-18T15:33:00Z">
        <w:r>
          <w:rPr/>
          <w:delText xml:space="preserve">uses </w:delText>
        </w:r>
      </w:del>
      <w:del w:id="210" w:author="Nikolaus Grigorieff" w:date="2022-04-18T15:56:00Z">
        <w:r>
          <w:rPr/>
          <w:delText>beam-</w:delText>
        </w:r>
      </w:del>
      <w:r>
        <w:rPr/>
        <w:t>image</w:t>
      </w:r>
      <w:ins w:id="211" w:author="Nikolaus Grigorieff" w:date="2022-04-18T15:56:00Z">
        <w:r>
          <w:rPr/>
          <w:t xml:space="preserve"> </w:t>
        </w:r>
      </w:ins>
      <w:del w:id="212" w:author="Nikolaus Grigorieff" w:date="2022-04-18T15:32:00Z">
        <w:r>
          <w:rPr/>
          <w:delText xml:space="preserve"> </w:delText>
        </w:r>
      </w:del>
      <w:r>
        <w:rPr/>
        <w:t xml:space="preserve">shift </w:t>
      </w:r>
      <w:ins w:id="213" w:author="Nikolaus Grigorieff" w:date="2022-04-18T15:32:00Z">
        <w:r>
          <w:rPr/>
          <w:t xml:space="preserve">is used </w:t>
        </w:r>
      </w:ins>
      <w:r>
        <w:rPr/>
        <w:t xml:space="preserve">to precisely and quickly raster the surface of </w:t>
      </w:r>
      <w:del w:id="214" w:author="Nikolaus Grigorieff" w:date="2022-04-18T10:34:00Z">
        <w:r>
          <w:rPr/>
          <w:delText xml:space="preserve">the </w:delText>
        </w:r>
      </w:del>
      <w:ins w:id="215" w:author="Nikolaus Grigorieff" w:date="2022-04-18T10:34:00Z">
        <w:r>
          <w:rPr/>
          <w:t xml:space="preserve">a </w:t>
        </w:r>
      </w:ins>
      <w:r>
        <w:rPr/>
        <w:t xml:space="preserve">lamella and (3) </w:t>
      </w:r>
      <w:del w:id="216" w:author="Nikolaus Grigorieff" w:date="2022-04-18T15:34:00Z">
        <w:r>
          <w:rPr/>
          <w:delText xml:space="preserve">uses a </w:delText>
        </w:r>
      </w:del>
      <w:r>
        <w:rPr/>
        <w:t xml:space="preserve">focusing </w:t>
      </w:r>
      <w:del w:id="217" w:author="Nikolaus Grigorieff" w:date="2022-04-18T15:34:00Z">
        <w:r>
          <w:rPr/>
          <w:delText>strategy that does not rely on</w:delText>
        </w:r>
      </w:del>
      <w:ins w:id="218" w:author="Nikolaus Grigorieff" w:date="2022-04-18T15:34:00Z">
        <w:r>
          <w:rPr/>
          <w:t>without using</w:t>
        </w:r>
      </w:ins>
      <w:r>
        <w:rPr/>
        <w:t xml:space="preserve"> a sacrificial area (Fig. </w:t>
      </w:r>
      <w:hyperlink w:anchor="fig:approach">
        <w:r>
          <w:rPr>
            <w:rStyle w:val="InternetLink"/>
          </w:rPr>
          <w:t>2</w:t>
        </w:r>
      </w:hyperlink>
      <w:r>
        <w:rPr/>
        <w:t>A).</w:t>
      </w:r>
    </w:p>
    <w:p>
      <w:pPr>
        <w:pStyle w:val="TextBody"/>
        <w:rPr/>
      </w:pPr>
      <w:r>
        <w:rPr/>
        <w:t xml:space="preserve">To ensure that every electron exposing </w:t>
      </w:r>
      <w:ins w:id="219" w:author="Nikolaus Grigorieff" w:date="2022-04-18T15:35:00Z">
        <w:r>
          <w:rPr/>
          <w:t xml:space="preserve">a fresh area of </w:t>
        </w:r>
      </w:ins>
      <w:r>
        <w:rPr/>
        <w:t xml:space="preserve">the sample </w:t>
      </w:r>
      <w:ins w:id="220" w:author="Nikolaus Grigorieff" w:date="2022-04-18T15:35:00Z">
        <w:r>
          <w:rPr/>
          <w:t>i</w:t>
        </w:r>
      </w:ins>
      <w:del w:id="221" w:author="Nikolaus Grigorieff" w:date="2022-04-18T15:35:00Z">
        <w:r>
          <w:rPr/>
          <w:delText>wa</w:delText>
        </w:r>
      </w:del>
      <w:r>
        <w:rPr/>
        <w:t xml:space="preserve">s captured by the detector, we </w:t>
      </w:r>
      <w:del w:id="222" w:author="Nikolaus Grigorieff" w:date="2022-04-18T15:35:00Z">
        <w:r>
          <w:rPr/>
          <w:delText xml:space="preserve">focused </w:delText>
        </w:r>
      </w:del>
      <w:ins w:id="223" w:author="Nikolaus Grigorieff" w:date="2022-04-18T15:35:00Z">
        <w:r>
          <w:rPr/>
          <w:t xml:space="preserve">adjusted </w:t>
        </w:r>
      </w:ins>
      <w:r>
        <w:rPr/>
        <w:t xml:space="preserve">the electron beam </w:t>
      </w:r>
      <w:ins w:id="224" w:author="Nikolaus Grigorieff" w:date="2022-04-18T15:36:00Z">
        <w:r>
          <w:rPr/>
          <w:t xml:space="preserve">size </w:t>
        </w:r>
      </w:ins>
      <w:del w:id="225" w:author="Nikolaus Grigorieff" w:date="2022-04-18T15:36:00Z">
        <w:r>
          <w:rPr/>
          <w:delText>so that the</w:delText>
        </w:r>
      </w:del>
      <w:ins w:id="226" w:author="Nikolaus Grigorieff" w:date="2022-04-18T15:36:00Z">
        <w:r>
          <w:rPr/>
          <w:t>to be</w:t>
        </w:r>
      </w:ins>
      <w:r>
        <w:rPr/>
        <w:t xml:space="preserve"> entire</w:t>
      </w:r>
      <w:ins w:id="227" w:author="Nikolaus Grigorieff" w:date="2022-04-18T15:36:00Z">
        <w:r>
          <w:rPr/>
          <w:t>ly</w:t>
        </w:r>
      </w:ins>
      <w:r>
        <w:rPr/>
        <w:t xml:space="preserve"> </w:t>
      </w:r>
      <w:del w:id="228" w:author="Nikolaus Grigorieff" w:date="2022-04-18T15:36:00Z">
        <w:r>
          <w:rPr/>
          <w:delText>beam was placed</w:delText>
        </w:r>
      </w:del>
      <w:ins w:id="229" w:author="Nikolaus Grigorieff" w:date="2022-04-18T15:36:00Z">
        <w:r>
          <w:rPr/>
          <w:t xml:space="preserve">contained by </w:t>
        </w:r>
      </w:ins>
      <w:del w:id="230" w:author="Nikolaus Grigorieff" w:date="2022-04-18T15:37:00Z">
        <w:r>
          <w:rPr/>
          <w:delText xml:space="preserve"> on </w:delText>
        </w:r>
      </w:del>
      <w:r>
        <w:rPr/>
        <w:t>the detector</w:t>
      </w:r>
      <w:ins w:id="231" w:author="Nikolaus Grigorieff" w:date="2022-04-18T15:37:00Z">
        <w:r>
          <w:rPr/>
          <w:t xml:space="preserve"> area</w:t>
        </w:r>
      </w:ins>
      <w:r>
        <w:rPr/>
        <w:t>. During canonical low-dose imaging the microscope is configured so that the focal plan</w:t>
      </w:r>
      <w:ins w:id="232" w:author="Nikolaus Grigorieff" w:date="2022-04-18T15:37:00Z">
        <w:r>
          <w:rPr/>
          <w:t>e</w:t>
        </w:r>
      </w:ins>
      <w:r>
        <w:rPr/>
        <w:t xml:space="preserve"> is identical to the eucentric plane of the specimen stage. This leaves the C2 aperture out of focus, resulting in ripples at the edge of the beam (Fig. </w:t>
      </w:r>
      <w:hyperlink w:anchor="fig:approach">
        <w:r>
          <w:rPr>
            <w:rStyle w:val="InternetLink"/>
          </w:rPr>
          <w:t>2</w:t>
        </w:r>
      </w:hyperlink>
      <w:r>
        <w:rPr/>
        <w:t xml:space="preserve">D). While these ripples are low-resolution features that </w:t>
      </w:r>
      <w:del w:id="233" w:author="Nikolaus Grigorieff" w:date="2022-04-18T15:38:00Z">
        <w:r>
          <w:rPr/>
          <w:delText xml:space="preserve">might </w:delText>
        </w:r>
      </w:del>
      <w:ins w:id="234" w:author="Nikolaus Grigorieff" w:date="2022-04-18T15:38:00Z">
        <w:r>
          <w:rPr/>
          <w:t xml:space="preserve">likely do </w:t>
        </w:r>
      </w:ins>
      <w:r>
        <w:rPr/>
        <w:t>not interfere with 2D</w:t>
      </w:r>
      <w:ins w:id="235" w:author="Nikolaus Grigorieff" w:date="2022-04-18T15:38:00Z">
        <w:r>
          <w:rPr/>
          <w:t>TM [cite]</w:t>
        </w:r>
      </w:ins>
      <w:del w:id="236" w:author="Nikolaus Grigorieff" w:date="2022-04-18T15:38:00Z">
        <w:r>
          <w:rPr/>
          <w:delText xml:space="preserve"> template matching</w:delText>
        </w:r>
      </w:del>
      <w:r>
        <w:rPr/>
        <w:t xml:space="preserve">, </w:t>
      </w:r>
      <w:del w:id="237" w:author="Nikolaus Grigorieff" w:date="2022-04-18T15:39:00Z">
        <w:r>
          <w:rPr/>
          <w:delText xml:space="preserve">which is designed to be robust to low-resolution noise, </w:delText>
        </w:r>
      </w:del>
      <w:r>
        <w:rPr/>
        <w:t xml:space="preserve">we also tested </w:t>
      </w:r>
      <w:ins w:id="238" w:author="Nikolaus Grigorieff" w:date="2022-04-18T15:39:00Z">
        <w:r>
          <w:rPr/>
          <w:t xml:space="preserve">data </w:t>
        </w:r>
      </w:ins>
      <w:r>
        <w:rPr/>
        <w:t>collecti</w:t>
      </w:r>
      <w:ins w:id="239" w:author="Nikolaus Grigorieff" w:date="2022-04-18T15:39:00Z">
        <w:r>
          <w:rPr/>
          <w:t>on</w:t>
        </w:r>
      </w:ins>
      <w:del w:id="240" w:author="Nikolaus Grigorieff" w:date="2022-04-18T15:39:00Z">
        <w:r>
          <w:rPr/>
          <w:delText>ng</w:delText>
        </w:r>
      </w:del>
      <w:r>
        <w:rPr/>
        <w:t xml:space="preserve"> </w:t>
      </w:r>
      <w:del w:id="241" w:author="Nikolaus Grigorieff" w:date="2022-04-18T15:39:00Z">
        <w:r>
          <w:rPr/>
          <w:delText xml:space="preserve">data </w:delText>
        </w:r>
      </w:del>
      <w:r>
        <w:rPr/>
        <w:t>under</w:t>
      </w:r>
      <w:del w:id="242" w:author="Nikolaus Grigorieff" w:date="2022-04-18T15:39:00Z">
        <w:r>
          <w:rPr/>
          <w:delText xml:space="preserve"> a</w:delText>
        </w:r>
      </w:del>
      <w:r>
        <w:rPr/>
        <w:t xml:space="preserve"> condition</w:t>
      </w:r>
      <w:ins w:id="243" w:author="Nikolaus Grigorieff" w:date="2022-04-18T15:39:00Z">
        <w:r>
          <w:rPr/>
          <w:t>s</w:t>
        </w:r>
      </w:ins>
      <w:r>
        <w:rPr/>
        <w:t xml:space="preserve"> where the C2 aperture is in focus (</w:t>
      </w:r>
      <w:ins w:id="244" w:author="Nikolaus Grigorieff" w:date="2022-04-18T15:39:00Z">
        <w:r>
          <w:rPr/>
          <w:t>“fringe-free”</w:t>
        </w:r>
      </w:ins>
      <w:ins w:id="245" w:author="Nikolaus Grigorieff" w:date="2022-04-18T15:40:00Z">
        <w:r>
          <w:rPr/>
          <w:t xml:space="preserve">, </w:t>
        </w:r>
      </w:ins>
      <w:r>
        <w:rPr/>
        <w:t xml:space="preserve">Fig. </w:t>
      </w:r>
      <w:hyperlink w:anchor="fig:approach">
        <w:r>
          <w:rPr>
            <w:rStyle w:val="InternetLink"/>
          </w:rPr>
          <w:t>2</w:t>
        </w:r>
      </w:hyperlink>
      <w:r>
        <w:rPr/>
        <w:t>E).</w:t>
      </w:r>
    </w:p>
    <w:p>
      <w:pPr>
        <w:pStyle w:val="TextBody"/>
        <w:rPr/>
      </w:pPr>
      <w:r>
        <w:rPr/>
        <w:t xml:space="preserve">We then centered a lamella </w:t>
      </w:r>
      <w:del w:id="246" w:author="Nikolaus Grigorieff" w:date="2022-04-18T15:42:00Z">
        <w:r>
          <w:rPr/>
          <w:delText>under the electron beam</w:delText>
        </w:r>
      </w:del>
      <w:ins w:id="247" w:author="Nikolaus Grigorieff" w:date="2022-04-18T15:42:00Z">
        <w:r>
          <w:rPr/>
          <w:t>on the optical axis of the microscope</w:t>
        </w:r>
      </w:ins>
      <w:r>
        <w:rPr/>
        <w:t xml:space="preserve"> and used </w:t>
      </w:r>
      <w:ins w:id="248" w:author="Nikolaus Grigorieff" w:date="2022-04-18T15:43:00Z">
        <w:r>
          <w:rPr/>
          <w:t xml:space="preserve">the </w:t>
        </w:r>
      </w:ins>
      <w:del w:id="249" w:author="Nikolaus Grigorieff" w:date="2022-04-18T15:56:00Z">
        <w:r>
          <w:rPr/>
          <w:delText>beam-</w:delText>
        </w:r>
      </w:del>
      <w:r>
        <w:rPr/>
        <w:t>image</w:t>
      </w:r>
      <w:ins w:id="250" w:author="Nikolaus Grigorieff" w:date="2022-04-18T15:56:00Z">
        <w:r>
          <w:rPr/>
          <w:t xml:space="preserve"> </w:t>
        </w:r>
      </w:ins>
      <w:del w:id="251" w:author="Nikolaus Grigorieff" w:date="2022-04-18T15:43:00Z">
        <w:r>
          <w:rPr/>
          <w:delText xml:space="preserve"> </w:delText>
        </w:r>
      </w:del>
      <w:r>
        <w:rPr/>
        <w:t xml:space="preserve">shift </w:t>
      </w:r>
      <w:ins w:id="252" w:author="Nikolaus Grigorieff" w:date="2022-04-18T15:43:00Z">
        <w:r>
          <w:rPr/>
          <w:t xml:space="preserve">controls </w:t>
        </w:r>
      </w:ins>
      <w:r>
        <w:rPr/>
        <w:t xml:space="preserve">of the microscope to systematically </w:t>
      </w:r>
      <w:del w:id="253" w:author="Nikolaus Grigorieff" w:date="2022-04-18T15:43:00Z">
        <w:r>
          <w:rPr/>
          <w:delText xml:space="preserve">raster </w:delText>
        </w:r>
      </w:del>
      <w:ins w:id="254" w:author="Nikolaus Grigorieff" w:date="2022-04-18T15:43:00Z">
        <w:r>
          <w:rPr/>
          <w:t xml:space="preserve">scan </w:t>
        </w:r>
      </w:ins>
      <w:r>
        <w:rPr/>
        <w:t>the whole surface of the lamella in a hexagonal pattern</w:t>
      </w:r>
      <w:ins w:id="255" w:author="Nikolaus Grigorieff" w:date="2022-04-18T15:40:00Z">
        <w:r>
          <w:rPr/>
          <w:t xml:space="preserve"> </w:t>
        </w:r>
      </w:ins>
      <w:r>
        <w:rPr/>
        <w:t xml:space="preserve">(Fig. </w:t>
      </w:r>
      <w:hyperlink w:anchor="fig:approach">
        <w:r>
          <w:rPr>
            <w:rStyle w:val="InternetLink"/>
          </w:rPr>
          <w:t>2</w:t>
        </w:r>
      </w:hyperlink>
      <w:r>
        <w:rPr/>
        <w:t xml:space="preserve">A,C). Instead of focusing </w:t>
      </w:r>
      <w:ins w:id="256" w:author="Nikolaus Grigorieff" w:date="2022-04-18T15:43:00Z">
        <w:r>
          <w:rPr/>
          <w:t>o</w:t>
        </w:r>
      </w:ins>
      <w:del w:id="257" w:author="Nikolaus Grigorieff" w:date="2022-04-18T15:43:00Z">
        <w:r>
          <w:rPr/>
          <w:delText>i</w:delText>
        </w:r>
      </w:del>
      <w:r>
        <w:rPr/>
        <w:t xml:space="preserve">n a sacrificial area, we determined the defocus </w:t>
      </w:r>
      <w:del w:id="258" w:author="Nikolaus Grigorieff" w:date="2022-04-18T15:44:00Z">
        <w:r>
          <w:rPr/>
          <w:delText xml:space="preserve">after </w:delText>
        </w:r>
      </w:del>
      <w:ins w:id="259" w:author="Nikolaus Grigorieff" w:date="2022-04-18T15:44:00Z">
        <w:r>
          <w:rPr/>
          <w:t xml:space="preserve">from </w:t>
        </w:r>
      </w:ins>
      <w:r>
        <w:rPr/>
        <w:t xml:space="preserve">every exposure </w:t>
      </w:r>
      <w:del w:id="260" w:author="Nikolaus Grigorieff" w:date="2022-04-18T15:45:00Z">
        <w:r>
          <w:rPr/>
          <w:delText>by fitting the Thon rings</w:delText>
        </w:r>
      </w:del>
      <w:ins w:id="261" w:author="Nikolaus Grigorieff" w:date="2022-04-18T15:45:00Z">
        <w:r>
          <w:rPr/>
          <w:t>after it was taken</w:t>
        </w:r>
      </w:ins>
      <w:r>
        <w:rPr/>
        <w:t xml:space="preserve">. The </w:t>
      </w:r>
      <w:ins w:id="262" w:author="Nikolaus Grigorieff" w:date="2022-04-18T15:45:00Z">
        <w:r>
          <w:rPr/>
          <w:t>de</w:t>
        </w:r>
      </w:ins>
      <w:r>
        <w:rPr/>
        <w:t xml:space="preserve">focus was then adjusted based on the difference between desired and measured defocus (Fig. </w:t>
      </w:r>
      <w:hyperlink w:anchor="fig:approach">
        <w:r>
          <w:rPr>
            <w:rStyle w:val="InternetLink"/>
          </w:rPr>
          <w:t>2</w:t>
        </w:r>
      </w:hyperlink>
      <w:r>
        <w:rPr/>
        <w:t>B). Since we used a serpentine pattern for data collection</w:t>
      </w:r>
      <w:ins w:id="263" w:author="Nikolaus Grigorieff" w:date="2022-04-18T15:45:00Z">
        <w:r>
          <w:rPr/>
          <w:t>,</w:t>
        </w:r>
      </w:ins>
      <w:r>
        <w:rPr/>
        <w:t xml:space="preserve"> every exposure </w:t>
      </w:r>
      <w:ins w:id="264" w:author="Nikolaus Grigorieff" w:date="2022-04-18T15:46:00Z">
        <w:r>
          <w:rPr/>
          <w:t>wa</w:t>
        </w:r>
      </w:ins>
      <w:del w:id="265" w:author="Nikolaus Grigorieff" w:date="2022-04-18T15:46:00Z">
        <w:r>
          <w:rPr/>
          <w:delText>i</w:delText>
        </w:r>
      </w:del>
      <w:r>
        <w:rPr/>
        <w:t>s close to the previous exposure</w:t>
      </w:r>
      <w:ins w:id="266" w:author="Nikolaus Grigorieff" w:date="2022-04-18T15:46:00Z">
        <w:r>
          <w:rPr/>
          <w:t>,</w:t>
        </w:r>
      </w:ins>
      <w:r>
        <w:rPr/>
        <w:t xml:space="preserve"> making </w:t>
      </w:r>
      <w:del w:id="267" w:author="Nikolaus Grigorieff" w:date="2022-04-18T15:46:00Z">
        <w:r>
          <w:rPr/>
          <w:delText xml:space="preserve">drastic </w:delText>
        </w:r>
      </w:del>
      <w:ins w:id="268" w:author="Nikolaus Grigorieff" w:date="2022-04-18T15:46:00Z">
        <w:r>
          <w:rPr/>
          <w:t xml:space="preserve">large </w:t>
        </w:r>
      </w:ins>
      <w:r>
        <w:rPr/>
        <w:t>changes in the defocus unlikely. Furthermore</w:t>
      </w:r>
      <w:ins w:id="269" w:author="Nikolaus Grigorieff" w:date="2022-04-18T15:46:00Z">
        <w:r>
          <w:rPr/>
          <w:t>,</w:t>
        </w:r>
      </w:ins>
      <w:r>
        <w:rPr/>
        <w:t xml:space="preserve"> we started our acquisition pattern on the platinum deposition edge</w:t>
      </w:r>
      <w:ins w:id="270" w:author="Nikolaus Grigorieff" w:date="2022-04-18T15:47:00Z">
        <w:r>
          <w:rPr/>
          <w:t xml:space="preserve"> to make sure that</w:t>
        </w:r>
      </w:ins>
      <w:del w:id="271" w:author="Nikolaus Grigorieff" w:date="2022-04-18T15:47:00Z">
        <w:r>
          <w:rPr/>
          <w:delText>, so</w:delText>
        </w:r>
      </w:del>
      <w:r>
        <w:rPr/>
        <w:t xml:space="preserve"> the initial exposure where the defocus was not yet adjusted did not contain any biologically relevant information.</w:t>
      </w:r>
    </w:p>
    <w:p>
      <w:pPr>
        <w:pStyle w:val="TextBody"/>
        <w:rPr/>
      </w:pPr>
      <w:r>
        <w:rPr/>
        <w:t xml:space="preserve">We used this strategy to collect data on </w:t>
      </w:r>
      <w:ins w:id="272" w:author="Nikolaus Grigorieff" w:date="2022-04-18T10:38:00Z">
        <w:r>
          <w:rPr/>
          <w:t>eight</w:t>
        </w:r>
      </w:ins>
      <w:del w:id="273" w:author="Nikolaus Grigorieff" w:date="2022-04-18T10:38:00Z">
        <w:r>
          <w:rPr/>
          <w:delText>8</w:delText>
        </w:r>
      </w:del>
      <w:r>
        <w:rPr/>
        <w:t xml:space="preserve"> lamella</w:t>
      </w:r>
      <w:ins w:id="274" w:author="Nikolaus Grigorieff" w:date="2022-04-18T10:34:00Z">
        <w:r>
          <w:rPr/>
          <w:t>e</w:t>
        </w:r>
      </w:ins>
      <w:r>
        <w:rPr/>
        <w:t xml:space="preserve">, </w:t>
      </w:r>
      <w:ins w:id="275" w:author="Nikolaus Grigorieff" w:date="2022-04-18T10:38:00Z">
        <w:r>
          <w:rPr/>
          <w:t>four</w:t>
        </w:r>
      </w:ins>
      <w:del w:id="276" w:author="Nikolaus Grigorieff" w:date="2022-04-18T10:38:00Z">
        <w:r>
          <w:rPr/>
          <w:delText>4</w:delText>
        </w:r>
      </w:del>
      <w:r>
        <w:rPr/>
        <w:t xml:space="preserve"> using the eucentric focus condition, </w:t>
      </w:r>
      <w:del w:id="277" w:author="Nikolaus Grigorieff" w:date="2022-04-18T15:48:00Z">
        <w:r>
          <w:rPr/>
          <w:delText xml:space="preserve">from </w:delText>
        </w:r>
      </w:del>
      <w:r>
        <w:rPr/>
        <w:t>here</w:t>
      </w:r>
      <w:ins w:id="278" w:author="Nikolaus Grigorieff" w:date="2022-04-18T15:48:00Z">
        <w:r>
          <w:rPr/>
          <w:t>after</w:t>
        </w:r>
      </w:ins>
      <w:del w:id="279" w:author="Nikolaus Grigorieff" w:date="2022-04-18T15:48:00Z">
        <w:r>
          <w:rPr/>
          <w:delText>on</w:delText>
        </w:r>
      </w:del>
      <w:r>
        <w:rPr/>
        <w:t xml:space="preserve"> referred to as Lamella</w:t>
      </w:r>
      <w:r>
        <w:rPr>
          <w:vertAlign w:val="subscript"/>
        </w:rPr>
        <w:t>EUC</w:t>
      </w:r>
      <w:r>
        <w:rPr/>
        <w:t xml:space="preserve">, and </w:t>
      </w:r>
      <w:ins w:id="280" w:author="Nikolaus Grigorieff" w:date="2022-04-18T10:38:00Z">
        <w:r>
          <w:rPr/>
          <w:t>four</w:t>
        </w:r>
      </w:ins>
      <w:del w:id="281" w:author="Nikolaus Grigorieff" w:date="2022-04-18T10:38:00Z">
        <w:r>
          <w:rPr/>
          <w:delText>4</w:delText>
        </w:r>
      </w:del>
      <w:r>
        <w:rPr/>
        <w:t xml:space="preserve"> using the fringe-free condition, </w:t>
      </w:r>
      <w:del w:id="282" w:author="Nikolaus Grigorieff" w:date="2022-04-18T15:48:00Z">
        <w:r>
          <w:rPr/>
          <w:delText xml:space="preserve">from </w:delText>
        </w:r>
      </w:del>
      <w:r>
        <w:rPr/>
        <w:t>here</w:t>
      </w:r>
      <w:ins w:id="283" w:author="Nikolaus Grigorieff" w:date="2022-04-18T15:48:00Z">
        <w:r>
          <w:rPr/>
          <w:t>after</w:t>
        </w:r>
      </w:ins>
      <w:del w:id="284" w:author="Nikolaus Grigorieff" w:date="2022-04-18T15:48:00Z">
        <w:r>
          <w:rPr/>
          <w:delText>on</w:delText>
        </w:r>
      </w:del>
      <w:r>
        <w:rPr/>
        <w:t xml:space="preserve"> referred to as Lamella</w:t>
      </w:r>
      <w:r>
        <w:rPr>
          <w:vertAlign w:val="subscript"/>
        </w:rPr>
        <w:t>FFF</w:t>
      </w:r>
      <w:r>
        <w:rPr/>
        <w:t xml:space="preserve">(Fig. </w:t>
      </w:r>
      <w:hyperlink w:anchor="fig:lamella_images">
        <w:r>
          <w:rPr>
            <w:rStyle w:val="InternetLink"/>
          </w:rPr>
          <w:t>S2</w:t>
        </w:r>
      </w:hyperlink>
      <w:r>
        <w:rPr/>
        <w:t xml:space="preserve">). We were able to </w:t>
      </w:r>
      <w:del w:id="285" w:author="Nikolaus Grigorieff" w:date="2022-04-18T15:48:00Z">
        <w:r>
          <w:rPr/>
          <w:delText xml:space="preserve">highly consistently </w:delText>
        </w:r>
      </w:del>
      <w:r>
        <w:rPr/>
        <w:t xml:space="preserve">collect data with a </w:t>
      </w:r>
      <w:ins w:id="286" w:author="Nikolaus Grigorieff" w:date="2022-04-18T15:48:00Z">
        <w:r>
          <w:rPr/>
          <w:t xml:space="preserve">highly consistent </w:t>
        </w:r>
      </w:ins>
      <w:r>
        <w:rPr/>
        <w:t xml:space="preserve">defocus of 800nm (Fig. </w:t>
      </w:r>
      <w:hyperlink w:anchor="fig:approach">
        <w:r>
          <w:rPr>
            <w:rStyle w:val="InternetLink"/>
          </w:rPr>
          <w:t>2</w:t>
        </w:r>
      </w:hyperlink>
      <w:r>
        <w:rPr/>
        <w:t>F), both in the eucentric focus and fringe-free focus condition. To ensure that data w</w:t>
      </w:r>
      <w:ins w:id="287" w:author="Nikolaus Grigorieff" w:date="2022-04-18T15:49:00Z">
        <w:r>
          <w:rPr/>
          <w:t>ere</w:t>
        </w:r>
      </w:ins>
      <w:del w:id="288" w:author="Nikolaus Grigorieff" w:date="2022-04-18T15:49:00Z">
        <w:r>
          <w:rPr/>
          <w:delText>as</w:delText>
        </w:r>
      </w:del>
      <w:r>
        <w:rPr/>
        <w:t xml:space="preserve"> collected consistently, we mapped defocus values as a function of the applied </w:t>
      </w:r>
      <w:del w:id="289" w:author="Nikolaus Grigorieff" w:date="2022-04-18T15:49:00Z">
        <w:r>
          <w:rPr/>
          <w:delText>B</w:delText>
        </w:r>
      </w:del>
      <w:del w:id="290" w:author="Nikolaus Grigorieff" w:date="2022-04-18T15:56:00Z">
        <w:r>
          <w:rPr/>
          <w:delText>eam-</w:delText>
        </w:r>
      </w:del>
      <w:r>
        <w:rPr/>
        <w:t>image</w:t>
      </w:r>
      <w:ins w:id="291" w:author="Nikolaus Grigorieff" w:date="2022-04-18T15:56:00Z">
        <w:r>
          <w:rPr/>
          <w:t xml:space="preserve"> </w:t>
        </w:r>
      </w:ins>
      <w:del w:id="292" w:author="Nikolaus Grigorieff" w:date="2022-04-18T15:49:00Z">
        <w:r>
          <w:rPr/>
          <w:delText xml:space="preserve"> </w:delText>
        </w:r>
      </w:del>
      <w:r>
        <w:rPr/>
        <w:t xml:space="preserve">shift (Fig. </w:t>
      </w:r>
      <w:hyperlink w:anchor="fig:lamella_spatial_info">
        <w:r>
          <w:rPr>
            <w:rStyle w:val="InternetLink"/>
          </w:rPr>
          <w:t>S3</w:t>
        </w:r>
      </w:hyperlink>
      <w:r>
        <w:rPr/>
        <w:t xml:space="preserve">A). This demonstrated that the defocus was consistent </w:t>
      </w:r>
      <w:del w:id="293" w:author="Nikolaus Grigorieff" w:date="2022-04-18T10:34:00Z">
        <w:r>
          <w:rPr/>
          <w:delText>over the</w:delText>
        </w:r>
      </w:del>
      <w:ins w:id="294" w:author="Nikolaus Grigorieff" w:date="2022-04-18T10:34:00Z">
        <w:r>
          <w:rPr/>
          <w:t>across a</w:t>
        </w:r>
      </w:ins>
      <w:r>
        <w:rPr/>
        <w:t xml:space="preserve"> lamella, with </w:t>
      </w:r>
      <w:ins w:id="295" w:author="Nikolaus Grigorieff" w:date="2022-04-18T15:50:00Z">
        <w:r>
          <w:rPr/>
          <w:t xml:space="preserve">rare </w:t>
        </w:r>
      </w:ins>
      <w:r>
        <w:rPr/>
        <w:t xml:space="preserve">outliers </w:t>
      </w:r>
      <w:del w:id="296" w:author="Nikolaus Grigorieff" w:date="2022-04-18T15:50:00Z">
        <w:r>
          <w:rPr/>
          <w:delText xml:space="preserve">only at isolated images </w:delText>
        </w:r>
      </w:del>
      <w:r>
        <w:rPr/>
        <w:t>and in images containing contamination. We also plotted the measure</w:t>
      </w:r>
      <w:ins w:id="297" w:author="Nikolaus Grigorieff" w:date="2022-04-18T15:52:00Z">
        <w:r>
          <w:rPr/>
          <w:t>d</w:t>
        </w:r>
      </w:ins>
      <w:r>
        <w:rPr/>
        <w:t xml:space="preserve"> objective astigmatism of </w:t>
      </w:r>
      <w:del w:id="298" w:author="Nikolaus Grigorieff" w:date="2022-04-18T10:35:00Z">
        <w:r>
          <w:rPr/>
          <w:delText xml:space="preserve">the </w:delText>
        </w:r>
      </w:del>
      <w:ins w:id="299" w:author="Nikolaus Grigorieff" w:date="2022-04-18T10:35:00Z">
        <w:r>
          <w:rPr/>
          <w:t xml:space="preserve">each </w:t>
        </w:r>
      </w:ins>
      <w:r>
        <w:rPr/>
        <w:t xml:space="preserve">lamella and found that it varies with the applied </w:t>
      </w:r>
      <w:del w:id="300" w:author="Nikolaus Grigorieff" w:date="2022-04-18T15:57:00Z">
        <w:r>
          <w:rPr/>
          <w:delText>Beam-</w:delText>
        </w:r>
      </w:del>
      <w:r>
        <w:rPr/>
        <w:t>image shift, becom</w:t>
      </w:r>
      <w:ins w:id="301" w:author="Nikolaus Grigorieff" w:date="2022-04-18T15:52:00Z">
        <w:r>
          <w:rPr/>
          <w:t>ing</w:t>
        </w:r>
      </w:ins>
      <w:del w:id="302" w:author="Nikolaus Grigorieff" w:date="2022-04-18T15:52:00Z">
        <w:r>
          <w:rPr/>
          <w:delText>e</w:delText>
        </w:r>
      </w:del>
      <w:r>
        <w:rPr/>
        <w:t xml:space="preserve"> more astigmatic mostly due to </w:t>
      </w:r>
      <w:del w:id="303" w:author="Nikolaus Grigorieff" w:date="2022-04-18T15:57:00Z">
        <w:r>
          <w:rPr/>
          <w:delText>beam-</w:delText>
        </w:r>
      </w:del>
      <w:r>
        <w:rPr/>
        <w:t>image shift in the X direction</w:t>
      </w:r>
      <w:ins w:id="304" w:author="Nikolaus Grigorieff" w:date="2022-04-18T15:52:00Z">
        <w:r>
          <w:rPr/>
          <w:t xml:space="preserve"> </w:t>
        </w:r>
      </w:ins>
      <w:r>
        <w:rPr/>
        <w:t xml:space="preserve">(Fig. </w:t>
      </w:r>
      <w:hyperlink w:anchor="fig:lamella_spatial_info">
        <w:r>
          <w:rPr>
            <w:rStyle w:val="InternetLink"/>
          </w:rPr>
          <w:t>S3</w:t>
        </w:r>
      </w:hyperlink>
      <w:r>
        <w:rPr/>
        <w:t xml:space="preserve">B). While approaches exist to correct </w:t>
      </w:r>
      <w:ins w:id="305" w:author="Nikolaus Grigorieff" w:date="2022-04-18T15:52:00Z">
        <w:r>
          <w:rPr/>
          <w:t xml:space="preserve">for </w:t>
        </w:r>
      </w:ins>
      <w:r>
        <w:rPr/>
        <w:t>this during the data</w:t>
      </w:r>
      <w:ins w:id="306" w:author="Nikolaus Grigorieff" w:date="2022-04-18T15:52:00Z">
        <w:r>
          <w:rPr/>
          <w:t xml:space="preserve"> </w:t>
        </w:r>
      </w:ins>
      <w:del w:id="307" w:author="Nikolaus Grigorieff" w:date="2022-04-18T15:52:00Z">
        <w:r>
          <w:rPr/>
          <w:delText>-</w:delText>
        </w:r>
      </w:del>
      <w:r>
        <w:rPr/>
        <w:t>collection [cite], we opted to not use these approaches in our initial experiments. We reasoned that because 2DTM depends on high-resolution information, this would be an excellent test of how much these aberration affect imaging.</w:t>
      </w:r>
    </w:p>
    <w:p>
      <w:pPr>
        <w:pStyle w:val="TextBody"/>
        <w:rPr/>
      </w:pPr>
      <w:r>
        <w:rPr/>
        <w:t xml:space="preserve">We assembled the tile micrographs into a montage using the </w:t>
      </w:r>
      <w:del w:id="308" w:author="Nikolaus Grigorieff" w:date="2022-04-18T15:57:00Z">
        <w:r>
          <w:rPr/>
          <w:delText>Beam-</w:delText>
        </w:r>
      </w:del>
      <w:ins w:id="309" w:author="Nikolaus Grigorieff" w:date="2022-04-18T15:57:00Z">
        <w:r>
          <w:rPr/>
          <w:t>i</w:t>
        </w:r>
      </w:ins>
      <w:del w:id="310" w:author="Nikolaus Grigorieff" w:date="2022-04-18T15:57:00Z">
        <w:r>
          <w:rPr/>
          <w:delText>I</w:delText>
        </w:r>
      </w:del>
      <w:r>
        <w:rPr/>
        <w:t>mage-shift value</w:t>
      </w:r>
      <w:ins w:id="311" w:author="Nikolaus Grigorieff" w:date="2022-04-18T16:01:00Z">
        <w:r>
          <w:rPr/>
          <w:t>s</w:t>
        </w:r>
      </w:ins>
      <w:r>
        <w:rPr/>
        <w:t xml:space="preserve"> and the SerialEM calibration followed by cross-correlation based refinement (see Methods). In the resulting montages the same cellular features </w:t>
      </w:r>
      <w:del w:id="312" w:author="Nikolaus Grigorieff" w:date="2022-04-18T16:02:00Z">
        <w:r>
          <w:rPr/>
          <w:delText xml:space="preserve">than </w:delText>
        </w:r>
      </w:del>
      <w:ins w:id="313" w:author="Nikolaus Grigorieff" w:date="2022-04-18T16:02:00Z">
        <w:r>
          <w:rPr/>
          <w:t xml:space="preserve">visible </w:t>
        </w:r>
      </w:ins>
      <w:r>
        <w:rPr/>
        <w:t xml:space="preserve">in the overview images are apparent (Fig. </w:t>
      </w:r>
      <w:hyperlink w:anchor="fig:lamella_spatial_info">
        <w:r>
          <w:rPr>
            <w:rStyle w:val="InternetLink"/>
          </w:rPr>
          <w:t>S3</w:t>
        </w:r>
      </w:hyperlink>
      <w:r>
        <w:rPr/>
        <w:t xml:space="preserve">G-J), however due to the high magnification and low defocus many more details, such as the membrane bilayer seperation can be observed. For montages collected using the eucentric </w:t>
      </w:r>
      <w:ins w:id="314" w:author="Nikolaus Grigorieff" w:date="2022-04-18T16:03:00Z">
        <w:r>
          <w:rPr/>
          <w:t xml:space="preserve">condition, </w:t>
        </w:r>
      </w:ins>
      <w:r>
        <w:rPr/>
        <w:t>there are clearly visible fringes at the edges between the tiles, which are absent in the fringe-free focus montage</w:t>
      </w:r>
      <w:ins w:id="315" w:author="Nikolaus Grigorieff" w:date="2022-04-18T16:03:00Z">
        <w:r>
          <w:rPr/>
          <w:t>s</w:t>
        </w:r>
      </w:ins>
      <w:r>
        <w:rPr/>
        <w:t xml:space="preserve">. </w:t>
      </w:r>
      <w:ins w:id="316" w:author="Nikolaus Grigorieff" w:date="2022-04-18T16:05:00Z">
        <w:r>
          <w:rPr/>
          <w:t xml:space="preserve">In our analysis below, </w:t>
        </w:r>
      </w:ins>
      <w:del w:id="317" w:author="Nikolaus Grigorieff" w:date="2022-04-18T16:05:00Z">
        <w:r>
          <w:rPr/>
          <w:delText>However, it is unclear whether</w:delText>
        </w:r>
      </w:del>
      <w:ins w:id="318" w:author="Nikolaus Grigorieff" w:date="2022-04-18T16:05:00Z">
        <w:r>
          <w:rPr/>
          <w:t>we show that</w:t>
        </w:r>
      </w:ins>
      <w:r>
        <w:rPr/>
        <w:t xml:space="preserve"> these fringes </w:t>
      </w:r>
      <w:ins w:id="319" w:author="Nikolaus Grigorieff" w:date="2022-04-18T16:05:00Z">
        <w:r>
          <w:rPr/>
          <w:t xml:space="preserve">do not </w:t>
        </w:r>
      </w:ins>
      <w:r>
        <w:rPr/>
        <w:t xml:space="preserve">impede </w:t>
      </w:r>
      <w:del w:id="320" w:author="Nikolaus Grigorieff" w:date="2022-04-18T16:04:00Z">
        <w:r>
          <w:rPr/>
          <w:delText xml:space="preserve">molecular </w:delText>
        </w:r>
      </w:del>
      <w:ins w:id="321" w:author="Nikolaus Grigorieff" w:date="2022-04-18T16:04:00Z">
        <w:r>
          <w:rPr/>
          <w:t xml:space="preserve">target </w:t>
        </w:r>
      </w:ins>
      <w:r>
        <w:rPr/>
        <w:t xml:space="preserve">detection </w:t>
      </w:r>
      <w:ins w:id="322" w:author="Nikolaus Grigorieff" w:date="2022-04-18T16:04:00Z">
        <w:r>
          <w:rPr/>
          <w:t xml:space="preserve">by 2DTM, </w:t>
        </w:r>
      </w:ins>
      <w:del w:id="323" w:author="Nikolaus Grigorieff" w:date="2022-04-18T16:07:00Z">
        <w:r>
          <w:rPr/>
          <w:delText>or due to their low-resolution nature are only</w:delText>
        </w:r>
      </w:del>
      <w:ins w:id="324" w:author="Nikolaus Grigorieff" w:date="2022-04-18T16:07:00Z">
        <w:r>
          <w:rPr/>
          <w:t>making them primarily</w:t>
        </w:r>
      </w:ins>
      <w:r>
        <w:rPr/>
        <w:t xml:space="preserve"> an aesthetic issue. We also note that the </w:t>
      </w:r>
      <w:ins w:id="325" w:author="Nikolaus Grigorieff" w:date="2022-04-18T16:08:00Z">
        <w:r>
          <w:rPr/>
          <w:t xml:space="preserve">serpentine </w:t>
        </w:r>
      </w:ins>
      <w:r>
        <w:rPr/>
        <w:t>tiling pattern is visible in the montages, which we believe is due to the non-linear behaviour of the K3 camera (see Dicussion).</w:t>
      </w:r>
    </w:p>
    <w:p>
      <w:pPr>
        <w:pStyle w:val="TextBody"/>
        <w:rPr/>
      </w:pPr>
      <w:ins w:id="326" w:author="Nikolaus Grigorieff" w:date="2022-04-18T16:09:00Z">
        <w:r>
          <w:rPr/>
          <w:t>T</w:t>
        </w:r>
      </w:ins>
      <w:del w:id="327" w:author="Nikolaus Grigorieff" w:date="2022-04-18T16:09:00Z">
        <w:r>
          <w:rPr/>
          <w:delText>While inspecting t</w:delText>
        </w:r>
      </w:del>
      <w:r>
        <w:rPr/>
        <w:t xml:space="preserve">he montages </w:t>
      </w:r>
      <w:del w:id="328" w:author="Nikolaus Grigorieff" w:date="2022-04-18T16:09:00Z">
        <w:r>
          <w:rPr/>
          <w:delText>we noticed that the</w:delText>
        </w:r>
      </w:del>
      <w:ins w:id="329" w:author="Nikolaus Grigorieff" w:date="2022-04-18T16:09:00Z">
        <w:r>
          <w:rPr/>
          <w:t>show</w:t>
        </w:r>
      </w:ins>
      <w:r>
        <w:rPr/>
        <w:t xml:space="preserve"> membrane vesicles and granules </w:t>
      </w:r>
      <w:del w:id="330" w:author="Nikolaus Grigorieff" w:date="2022-04-18T16:09:00Z">
        <w:r>
          <w:rPr/>
          <w:delText xml:space="preserve">are </w:delText>
        </w:r>
      </w:del>
      <w:ins w:id="331" w:author="Nikolaus Grigorieff" w:date="2022-04-18T16:09:00Z">
        <w:r>
          <w:rPr/>
          <w:t xml:space="preserve">with </w:t>
        </w:r>
      </w:ins>
      <w:r>
        <w:rPr/>
        <w:t xml:space="preserve">highly variable </w:t>
      </w:r>
      <w:del w:id="332" w:author="Nikolaus Grigorieff" w:date="2022-04-18T16:09:00Z">
        <w:r>
          <w:rPr/>
          <w:delText xml:space="preserve">in </w:delText>
        </w:r>
      </w:del>
      <w:r>
        <w:rPr/>
        <w:t>size</w:t>
      </w:r>
      <w:ins w:id="333" w:author="Nikolaus Grigorieff" w:date="2022-04-18T16:09:00Z">
        <w:r>
          <w:rPr/>
          <w:t>s</w:t>
        </w:r>
      </w:ins>
      <w:r>
        <w:rPr/>
        <w:t xml:space="preserve"> and </w:t>
      </w:r>
      <w:del w:id="334" w:author="Nikolaus Grigorieff" w:date="2022-04-18T16:09:00Z">
        <w:r>
          <w:rPr/>
          <w:delText xml:space="preserve">electron </w:delText>
        </w:r>
      </w:del>
      <w:r>
        <w:rPr/>
        <w:t>density</w:t>
      </w:r>
      <w:del w:id="335" w:author="Nikolaus Grigorieff" w:date="2022-04-18T16:09:00Z">
        <w:r>
          <w:rPr/>
          <w:delText xml:space="preserve"> of their content</w:delText>
        </w:r>
      </w:del>
      <w:r>
        <w:rPr/>
        <w:t xml:space="preserve">. We found furthermore that a substantial number of granules with a high </w:t>
      </w:r>
      <w:del w:id="336" w:author="Nikolaus Grigorieff" w:date="2022-04-18T16:10:00Z">
        <w:r>
          <w:rPr/>
          <w:delText xml:space="preserve">electron </w:delText>
        </w:r>
      </w:del>
      <w:r>
        <w:rPr/>
        <w:t xml:space="preserve">density seemed to contain a membrane-enclosed inclusion with </w:t>
      </w:r>
      <w:del w:id="337" w:author="Nikolaus Grigorieff" w:date="2022-04-18T16:10:00Z">
        <w:r>
          <w:rPr/>
          <w:delText>electron-</w:delText>
        </w:r>
      </w:del>
      <w:r>
        <w:rPr/>
        <w:t>density similar to the surrounding cytosol (Fig. [TODO]). [Describe measurements]</w:t>
      </w:r>
    </w:p>
    <w:p>
      <w:pPr>
        <w:pStyle w:val="Heading3"/>
        <w:rPr/>
      </w:pPr>
      <w:bookmarkStart w:id="24" w:name="Xb163b10972eb238d5f43a6d1e47aef56c4d7c16"/>
      <w:bookmarkStart w:id="25" w:name="X768fd35ee707a8fa24d4bd1b4aeb2e7ca8cf189"/>
      <w:bookmarkEnd w:id="24"/>
      <w:bookmarkEnd w:id="25"/>
      <w:r>
        <w:rPr/>
        <w:t>2DTM of DeCo-LACE data reveals ribosome distribution in cellular cross-sections</w:t>
      </w:r>
    </w:p>
    <w:p>
      <w:pPr>
        <w:pStyle w:val="FirstParagraph"/>
        <w:rPr/>
      </w:pPr>
      <w:r>
        <w:rPr/>
        <w:t xml:space="preserve">In </w:t>
      </w:r>
      <w:ins w:id="338" w:author="Nikolaus Grigorieff" w:date="2022-04-18T16:44:00Z">
        <w:r>
          <w:rPr/>
          <w:t xml:space="preserve">our </w:t>
        </w:r>
      </w:ins>
      <w:r>
        <w:rPr/>
        <w:t xml:space="preserve">initial attempts of using 2DTM on micrographs acquired with the DeCo-LACE protocol, we did not observe any SNR peaks above threshold using the large subunit of the mouse ribosome (Fig. </w:t>
      </w:r>
      <w:hyperlink w:anchor="fig:crop_unblur">
        <w:r>
          <w:rPr>
            <w:rStyle w:val="InternetLink"/>
          </w:rPr>
          <w:t>S4</w:t>
        </w:r>
      </w:hyperlink>
      <w:r>
        <w:rPr/>
        <w:t>A). We reasoned that the edges of the beam might interfere with motion-correction of the movie</w:t>
      </w:r>
      <w:ins w:id="339" w:author="Nikolaus Grigorieff" w:date="2022-04-18T16:38:00Z">
        <w:r>
          <w:rPr/>
          <w:t>s</w:t>
        </w:r>
      </w:ins>
      <w:r>
        <w:rPr/>
        <w:t xml:space="preserve"> as they </w:t>
      </w:r>
      <w:del w:id="340" w:author="Nikolaus Grigorieff" w:date="2022-04-18T16:45:00Z">
        <w:r>
          <w:rPr/>
          <w:delText>would remain stationary or</w:delText>
        </w:r>
      </w:del>
      <w:ins w:id="341" w:author="Nikolaus Grigorieff" w:date="2022-04-18T16:45:00Z">
        <w:r>
          <w:rPr/>
          <w:t>represent strong low-resolution features that do not</w:t>
        </w:r>
      </w:ins>
      <w:r>
        <w:rPr/>
        <w:t xml:space="preserve"> move </w:t>
      </w:r>
      <w:del w:id="342" w:author="Nikolaus Grigorieff" w:date="2022-04-18T16:46:00Z">
        <w:r>
          <w:rPr/>
          <w:delText>differently than</w:delText>
        </w:r>
      </w:del>
      <w:ins w:id="343" w:author="Nikolaus Grigorieff" w:date="2022-04-18T16:46:00Z">
        <w:r>
          <w:rPr/>
          <w:t>with</w:t>
        </w:r>
      </w:ins>
      <w:r>
        <w:rPr/>
        <w:t xml:space="preserve"> the sample. </w:t>
      </w:r>
      <w:ins w:id="344" w:author="Nikolaus Grigorieff" w:date="2022-04-18T16:46:00Z">
        <w:r>
          <w:rPr/>
          <w:t>W</w:t>
        </w:r>
      </w:ins>
      <w:del w:id="345" w:author="Nikolaus Grigorieff" w:date="2022-04-18T16:46:00Z">
        <w:r>
          <w:rPr/>
          <w:delText>Indeed w</w:delText>
        </w:r>
      </w:del>
      <w:r>
        <w:rPr/>
        <w:t xml:space="preserve">hen we cropped </w:t>
      </w:r>
      <w:ins w:id="346" w:author="Nikolaus Grigorieff" w:date="2022-04-18T16:47:00Z">
        <w:r>
          <w:rPr/>
          <w:t xml:space="preserve">the </w:t>
        </w:r>
      </w:ins>
      <w:r>
        <w:rPr/>
        <w:t xml:space="preserve">movie </w:t>
      </w:r>
      <w:ins w:id="347" w:author="Nikolaus Grigorieff" w:date="2022-04-18T16:47:00Z">
        <w:r>
          <w:rPr/>
          <w:t xml:space="preserve">frames </w:t>
        </w:r>
      </w:ins>
      <w:r>
        <w:rPr/>
        <w:t xml:space="preserve">to exclude the beam edges </w:t>
      </w:r>
      <w:del w:id="348" w:author="Nikolaus Grigorieff" w:date="2022-04-18T16:47:00Z">
        <w:r>
          <w:rPr/>
          <w:delText xml:space="preserve">we found that </w:delText>
        </w:r>
      </w:del>
      <w:r>
        <w:rPr/>
        <w:t xml:space="preserve">the estimated </w:t>
      </w:r>
      <w:ins w:id="349" w:author="Nikolaus Grigorieff" w:date="2022-04-18T16:47:00Z">
        <w:r>
          <w:rPr/>
          <w:t xml:space="preserve">amount of </w:t>
        </w:r>
      </w:ins>
      <w:r>
        <w:rPr/>
        <w:t xml:space="preserve">motion </w:t>
      </w:r>
      <w:del w:id="350" w:author="Nikolaus Grigorieff" w:date="2022-04-18T16:48:00Z">
        <w:r>
          <w:rPr/>
          <w:delText>was larger than estimated on the uncropped movie</w:delText>
        </w:r>
      </w:del>
      <w:ins w:id="351" w:author="Nikolaus Grigorieff" w:date="2022-04-18T16:48:00Z">
        <w:r>
          <w:rPr/>
          <w:t>increased</w:t>
        </w:r>
      </w:ins>
      <w:r>
        <w:rPr/>
        <w:t xml:space="preserve"> (Fig. </w:t>
      </w:r>
      <w:hyperlink w:anchor="fig:crop_unblur">
        <w:r>
          <w:rPr>
            <w:rStyle w:val="InternetLink"/>
          </w:rPr>
          <w:t>S4</w:t>
        </w:r>
      </w:hyperlink>
      <w:r>
        <w:rPr/>
        <w:t>B)</w:t>
      </w:r>
      <w:ins w:id="352" w:author="Nikolaus Grigorieff" w:date="2022-04-18T16:48:00Z">
        <w:r>
          <w:rPr/>
          <w:t xml:space="preserve">, consistent with </w:t>
        </w:r>
      </w:ins>
      <w:ins w:id="353" w:author="Nikolaus Grigorieff" w:date="2022-04-18T16:49:00Z">
        <w:r>
          <w:rPr/>
          <w:t xml:space="preserve">successful </w:t>
        </w:r>
      </w:ins>
      <w:ins w:id="354" w:author="Nikolaus Grigorieff" w:date="2022-04-18T16:48:00Z">
        <w:r>
          <w:rPr/>
          <w:t>tracking of sample motion</w:t>
        </w:r>
      </w:ins>
      <w:r>
        <w:rPr/>
        <w:t xml:space="preserve">. Furthermore, in the motion-corrected average we could identify </w:t>
      </w:r>
      <w:ins w:id="355" w:author="Nikolaus Grigorieff" w:date="2022-04-18T16:49:00Z">
        <w:r>
          <w:rPr/>
          <w:t xml:space="preserve">significant </w:t>
        </w:r>
      </w:ins>
      <w:r>
        <w:rPr/>
        <w:t xml:space="preserve">SNR peaks </w:t>
      </w:r>
      <w:del w:id="356" w:author="Nikolaus Grigorieff" w:date="2022-04-18T16:49:00Z">
        <w:r>
          <w:rPr/>
          <w:delText xml:space="preserve">above detection threshold </w:delText>
        </w:r>
      </w:del>
      <w:r>
        <w:rPr/>
        <w:t xml:space="preserve">(Fig. </w:t>
      </w:r>
      <w:hyperlink w:anchor="fig:crop_unblur">
        <w:r>
          <w:rPr>
            <w:rStyle w:val="InternetLink"/>
          </w:rPr>
          <w:t>S4</w:t>
        </w:r>
      </w:hyperlink>
      <w:r>
        <w:rPr/>
        <w:t xml:space="preserve">B), </w:t>
      </w:r>
      <w:ins w:id="357" w:author="Nikolaus Grigorieff" w:date="2022-04-18T16:50:00Z">
        <w:r>
          <w:rPr/>
          <w:t xml:space="preserve">confirming to high sensitivity </w:t>
        </w:r>
      </w:ins>
      <w:del w:id="358" w:author="Nikolaus Grigorieff" w:date="2022-04-18T16:50:00Z">
        <w:r>
          <w:rPr/>
          <w:delText>indicating that</w:delText>
        </w:r>
      </w:del>
      <w:ins w:id="359" w:author="Nikolaus Grigorieff" w:date="2022-04-18T16:50:00Z">
        <w:r>
          <w:rPr/>
          <w:t>of</w:t>
        </w:r>
      </w:ins>
      <w:r>
        <w:rPr/>
        <w:t xml:space="preserve"> 2DTM </w:t>
      </w:r>
      <w:ins w:id="360" w:author="Nikolaus Grigorieff" w:date="2022-04-18T16:50:00Z">
        <w:r>
          <w:rPr/>
          <w:t>to the presents of high-resolution signal</w:t>
        </w:r>
      </w:ins>
      <w:ins w:id="361" w:author="Nikolaus Grigorieff" w:date="2022-04-18T16:51:00Z">
        <w:r>
          <w:rPr/>
          <w:t xml:space="preserve"> preserved</w:t>
        </w:r>
      </w:ins>
      <w:ins w:id="362" w:author="Nikolaus Grigorieff" w:date="2022-04-18T16:50:00Z">
        <w:r>
          <w:rPr/>
          <w:t xml:space="preserve"> in the images</w:t>
        </w:r>
      </w:ins>
      <w:ins w:id="363" w:author="Nikolaus Grigorieff" w:date="2022-04-18T16:51:00Z">
        <w:r>
          <w:rPr/>
          <w:t xml:space="preserve"> by the motion correction</w:t>
        </w:r>
      </w:ins>
      <w:del w:id="364" w:author="Nikolaus Grigorieff" w:date="2022-04-18T16:51:00Z">
        <w:r>
          <w:rPr/>
          <w:delText>is very sensitive to accurate motion correction and that the beam edge did interfere with motion-correction</w:delText>
        </w:r>
      </w:del>
      <w:r>
        <w:rPr/>
        <w:t xml:space="preserve">. </w:t>
      </w:r>
      <w:del w:id="365" w:author="Nikolaus Grigorieff" w:date="2022-04-18T16:52:00Z">
        <w:r>
          <w:rPr/>
          <w:delText>In order to avoid having to crop the movies</w:delText>
        </w:r>
      </w:del>
      <w:ins w:id="366" w:author="Nikolaus Grigorieff" w:date="2022-04-18T16:52:00Z">
        <w:r>
          <w:rPr/>
          <w:t>To streamline data processing,</w:t>
        </w:r>
      </w:ins>
      <w:r>
        <w:rPr/>
        <w:t xml:space="preserve"> we implemented a function in unblur to consider only </w:t>
      </w:r>
      <w:del w:id="367" w:author="Nikolaus Grigorieff" w:date="2022-04-18T16:53:00Z">
        <w:r>
          <w:rPr/>
          <w:delText>the cropped</w:delText>
        </w:r>
      </w:del>
      <w:ins w:id="368" w:author="Nikolaus Grigorieff" w:date="2022-04-18T16:53:00Z">
        <w:r>
          <w:rPr/>
          <w:t>defined central</w:t>
        </w:r>
      </w:ins>
      <w:r>
        <w:rPr/>
        <w:t xml:space="preserve"> area </w:t>
      </w:r>
      <w:ins w:id="369" w:author="Nikolaus Grigorieff" w:date="2022-04-18T16:53:00Z">
        <w:r>
          <w:rPr/>
          <w:t xml:space="preserve">of a movie </w:t>
        </w:r>
      </w:ins>
      <w:r>
        <w:rPr/>
        <w:t xml:space="preserve">for estimation of </w:t>
      </w:r>
      <w:del w:id="370" w:author="Nikolaus Grigorieff" w:date="2022-04-18T16:53:00Z">
        <w:r>
          <w:rPr/>
          <w:delText>shifts</w:delText>
        </w:r>
      </w:del>
      <w:ins w:id="371" w:author="Nikolaus Grigorieff" w:date="2022-04-18T16:53:00Z">
        <w:r>
          <w:rPr/>
          <w:t>sample motion</w:t>
        </w:r>
      </w:ins>
      <w:r>
        <w:rPr/>
        <w:t xml:space="preserve">, </w:t>
      </w:r>
      <w:del w:id="372" w:author="Nikolaus Grigorieff" w:date="2022-04-18T16:54:00Z">
        <w:r>
          <w:rPr/>
          <w:delText xml:space="preserve">but </w:delText>
        </w:r>
      </w:del>
      <w:ins w:id="373" w:author="Nikolaus Grigorieff" w:date="2022-04-18T16:54:00Z">
        <w:r>
          <w:rPr/>
          <w:t xml:space="preserve">while still </w:t>
        </w:r>
      </w:ins>
      <w:r>
        <w:rPr/>
        <w:t>averag</w:t>
      </w:r>
      <w:ins w:id="374" w:author="Nikolaus Grigorieff" w:date="2022-04-18T16:54:00Z">
        <w:r>
          <w:rPr/>
          <w:t>ing</w:t>
        </w:r>
      </w:ins>
      <w:del w:id="375" w:author="Nikolaus Grigorieff" w:date="2022-04-18T16:54:00Z">
        <w:r>
          <w:rPr/>
          <w:delText>e</w:delText>
        </w:r>
      </w:del>
      <w:r>
        <w:rPr/>
        <w:t xml:space="preserve"> the complete movie </w:t>
      </w:r>
      <w:ins w:id="376" w:author="Nikolaus Grigorieff" w:date="2022-04-18T16:54:00Z">
        <w:r>
          <w:rPr/>
          <w:t xml:space="preserve">frames </w:t>
        </w:r>
      </w:ins>
      <w:r>
        <w:rPr/>
        <w:t xml:space="preserve">(Fig. </w:t>
      </w:r>
      <w:hyperlink w:anchor="fig:crop_unblur">
        <w:r>
          <w:rPr>
            <w:rStyle w:val="InternetLink"/>
          </w:rPr>
          <w:t>S4</w:t>
        </w:r>
      </w:hyperlink>
      <w:r>
        <w:rPr/>
        <w:t>B). Using this approach</w:t>
      </w:r>
      <w:ins w:id="377" w:author="Nikolaus Grigorieff" w:date="2022-04-18T16:54:00Z">
        <w:r>
          <w:rPr/>
          <w:t>,</w:t>
        </w:r>
      </w:ins>
      <w:r>
        <w:rPr/>
        <w:t xml:space="preserve"> we motion-corrected all tiles in the </w:t>
      </w:r>
      <w:ins w:id="378" w:author="Nikolaus Grigorieff" w:date="2022-04-18T10:39:00Z">
        <w:r>
          <w:rPr/>
          <w:t>eight</w:t>
        </w:r>
      </w:ins>
      <w:del w:id="379" w:author="Nikolaus Grigorieff" w:date="2022-04-18T10:39:00Z">
        <w:r>
          <w:rPr/>
          <w:delText>8</w:delText>
        </w:r>
      </w:del>
      <w:r>
        <w:rPr/>
        <w:t xml:space="preserve"> lamella</w:t>
      </w:r>
      <w:ins w:id="380" w:author="Nikolaus Grigorieff" w:date="2022-04-18T10:35:00Z">
        <w:r>
          <w:rPr/>
          <w:t>e</w:t>
        </w:r>
      </w:ins>
      <w:r>
        <w:rPr/>
        <w:t xml:space="preserve"> and found consistently total motion below 1</w:t>
      </w:r>
      <w:ins w:id="381" w:author="Nikolaus Grigorieff" w:date="2022-04-18T16:54:00Z">
        <w:r>
          <w:rPr/>
          <w:t xml:space="preserve"> </w:t>
        </w:r>
      </w:ins>
      <w:r>
        <w:rPr/>
        <w:t xml:space="preserve">Å per frame (Fig. </w:t>
      </w:r>
      <w:hyperlink w:anchor="fig:lamella_motion_thickness">
        <w:r>
          <w:rPr>
            <w:rStyle w:val="InternetLink"/>
          </w:rPr>
          <w:t>S5</w:t>
        </w:r>
      </w:hyperlink>
      <w:r>
        <w:rPr/>
        <w:t xml:space="preserve"> A). In some lamella</w:t>
      </w:r>
      <w:ins w:id="382" w:author="Nikolaus Grigorieff" w:date="2022-04-18T10:35:00Z">
        <w:r>
          <w:rPr/>
          <w:t>e</w:t>
        </w:r>
      </w:ins>
      <w:r>
        <w:rPr/>
        <w:t xml:space="preserve"> we found increased motion in the </w:t>
      </w:r>
      <w:ins w:id="383" w:author="Nikolaus Grigorieff" w:date="2022-04-18T10:35:00Z">
        <w:r>
          <w:rPr/>
          <w:t xml:space="preserve">lamella </w:t>
        </w:r>
      </w:ins>
      <w:r>
        <w:rPr/>
        <w:t>center</w:t>
      </w:r>
      <w:del w:id="384" w:author="Nikolaus Grigorieff" w:date="2022-04-18T10:35:00Z">
        <w:r>
          <w:rPr/>
          <w:delText xml:space="preserve"> of the lamella</w:delText>
        </w:r>
      </w:del>
      <w:r>
        <w:rPr/>
        <w:t xml:space="preserve">, which indicates </w:t>
      </w:r>
      <w:ins w:id="385" w:author="Nikolaus Grigorieff" w:date="2022-04-18T16:55:00Z">
        <w:r>
          <w:rPr/>
          <w:t xml:space="preserve">areas of </w:t>
        </w:r>
      </w:ins>
      <w:del w:id="386" w:author="Nikolaus Grigorieff" w:date="2022-04-18T16:55:00Z">
        <w:r>
          <w:rPr/>
          <w:delText xml:space="preserve">that </w:delText>
        </w:r>
      </w:del>
      <w:ins w:id="387" w:author="Nikolaus Grigorieff" w:date="2022-04-18T16:55:00Z">
        <w:r>
          <w:rPr/>
          <w:t xml:space="preserve">variable </w:t>
        </w:r>
      </w:ins>
      <w:r>
        <w:rPr/>
        <w:t xml:space="preserve">mechanical stability </w:t>
      </w:r>
      <w:del w:id="388" w:author="Nikolaus Grigorieff" w:date="2022-04-18T16:56:00Z">
        <w:r>
          <w:rPr/>
          <w:delText xml:space="preserve">of </w:delText>
        </w:r>
      </w:del>
      <w:ins w:id="389" w:author="Nikolaus Grigorieff" w:date="2022-04-18T16:56:00Z">
        <w:r>
          <w:rPr/>
          <w:t xml:space="preserve">within </w:t>
        </w:r>
      </w:ins>
      <w:r>
        <w:rPr/>
        <w:t>FIB-milled lamella</w:t>
      </w:r>
      <w:ins w:id="390" w:author="Nikolaus Grigorieff" w:date="2022-04-18T10:35:00Z">
        <w:r>
          <w:rPr/>
          <w:t>e</w:t>
        </w:r>
      </w:ins>
      <w:del w:id="391" w:author="Nikolaus Grigorieff" w:date="2022-04-18T16:56:00Z">
        <w:r>
          <w:rPr/>
          <w:delText xml:space="preserve"> might not be homogeneous over the lamella surface</w:delText>
        </w:r>
      </w:del>
      <w:r>
        <w:rPr/>
        <w:t xml:space="preserve">. In some micrographs we also observed that the beam edges gave rise to artifacts in the </w:t>
      </w:r>
      <w:del w:id="392" w:author="Nikolaus Grigorieff" w:date="2022-04-18T16:56:00Z">
        <w:r>
          <w:rPr/>
          <w:delText>cross-correlation mip</w:delText>
        </w:r>
      </w:del>
      <w:ins w:id="393" w:author="Nikolaus Grigorieff" w:date="2022-04-18T16:56:00Z">
        <w:r>
          <w:rPr/>
          <w:t>MIP</w:t>
        </w:r>
      </w:ins>
      <w:r>
        <w:rPr/>
        <w:t xml:space="preserve"> and numerous false-positive </w:t>
      </w:r>
      <w:del w:id="394" w:author="Nikolaus Grigorieff" w:date="2022-04-18T23:39:00Z">
        <w:r>
          <w:rPr/>
          <w:delText xml:space="preserve">matches </w:delText>
        </w:r>
      </w:del>
      <w:ins w:id="395" w:author="Nikolaus Grigorieff" w:date="2022-04-18T23:39:00Z">
        <w:r>
          <w:rPr/>
          <w:t xml:space="preserve">detections </w:t>
        </w:r>
      </w:ins>
      <w:r>
        <w:rPr/>
        <w:t xml:space="preserve">at the edge of the illuminated area (Fig. TODO). A similar phenomenon was observed on isolated “hot” pixels in </w:t>
      </w:r>
      <w:del w:id="396" w:author="Nikolaus Grigorieff" w:date="2022-04-18T16:58:00Z">
        <w:r>
          <w:rPr/>
          <w:delText xml:space="preserve">the </w:delText>
        </w:r>
      </w:del>
      <w:r>
        <w:rPr/>
        <w:t>unilluminated area</w:t>
      </w:r>
      <w:ins w:id="397" w:author="Nikolaus Grigorieff" w:date="2022-04-18T16:58:00Z">
        <w:r>
          <w:rPr/>
          <w:t>s</w:t>
        </w:r>
      </w:ins>
      <w:r>
        <w:rPr/>
        <w:t xml:space="preserve">. To overcome this issue we implemented a function in unblur to replace unillluminated areas in the micrograph with </w:t>
      </w:r>
      <w:ins w:id="398" w:author="Nikolaus Grigorieff" w:date="2022-04-18T16:58:00Z">
        <w:r>
          <w:rPr/>
          <w:t>G</w:t>
        </w:r>
      </w:ins>
      <w:del w:id="399" w:author="Nikolaus Grigorieff" w:date="2022-04-18T16:58:00Z">
        <w:r>
          <w:rPr/>
          <w:delText>g</w:delText>
        </w:r>
      </w:del>
      <w:r>
        <w:rPr/>
        <w:t>aussian noise</w:t>
      </w:r>
      <w:ins w:id="400" w:author="Nikolaus Grigorieff" w:date="2022-04-18T16:59:00Z">
        <w:r>
          <w:rPr/>
          <w:t xml:space="preserve"> (see Methods)</w:t>
        </w:r>
      </w:ins>
      <w:r>
        <w:rPr/>
        <w:t>, with mean and standard deviation match</w:t>
      </w:r>
      <w:ins w:id="401" w:author="Nikolaus Grigorieff" w:date="2022-04-18T16:59:00Z">
        <w:r>
          <w:rPr/>
          <w:t>ing</w:t>
        </w:r>
      </w:ins>
      <w:del w:id="402" w:author="Nikolaus Grigorieff" w:date="2022-04-18T16:59:00Z">
        <w:r>
          <w:rPr/>
          <w:delText>ed</w:delText>
        </w:r>
      </w:del>
      <w:r>
        <w:rPr/>
        <w:t xml:space="preserve"> </w:t>
      </w:r>
      <w:del w:id="403" w:author="Nikolaus Grigorieff" w:date="2022-04-18T16:59:00Z">
        <w:r>
          <w:rPr/>
          <w:delText xml:space="preserve">to </w:delText>
        </w:r>
      </w:del>
      <w:r>
        <w:rPr/>
        <w:t xml:space="preserve">the illuminated portion of the micrograph (Fig. TODO). Together, these </w:t>
      </w:r>
      <w:del w:id="404" w:author="Nikolaus Grigorieff" w:date="2022-04-18T16:59:00Z">
        <w:r>
          <w:rPr/>
          <w:delText xml:space="preserve">special </w:delText>
        </w:r>
      </w:del>
      <w:r>
        <w:rPr/>
        <w:t xml:space="preserve">pre-processing steps enabled us to perform 2DTM on all tiles of the </w:t>
      </w:r>
      <w:ins w:id="405" w:author="Nikolaus Grigorieff" w:date="2022-04-18T10:39:00Z">
        <w:r>
          <w:rPr/>
          <w:t>eight</w:t>
        </w:r>
      </w:ins>
      <w:del w:id="406" w:author="Nikolaus Grigorieff" w:date="2022-04-18T10:39:00Z">
        <w:r>
          <w:rPr/>
          <w:delText>8</w:delText>
        </w:r>
      </w:del>
      <w:r>
        <w:rPr/>
        <w:t xml:space="preserve"> lamellae.</w:t>
      </w:r>
    </w:p>
    <w:p>
      <w:pPr>
        <w:pStyle w:val="TextBody"/>
        <w:rPr/>
      </w:pPr>
      <w:r>
        <w:rPr/>
        <w:t xml:space="preserve">We </w:t>
      </w:r>
      <w:del w:id="407" w:author="Nikolaus Grigorieff" w:date="2022-04-18T17:00:00Z">
        <w:r>
          <w:rPr/>
          <w:delText xml:space="preserve">then </w:delText>
        </w:r>
      </w:del>
      <w:r>
        <w:rPr/>
        <w:t xml:space="preserve">used the refined tile positions to calculate the positions of the </w:t>
      </w:r>
      <w:del w:id="408" w:author="Nikolaus Grigorieff" w:date="2022-04-18T22:39:00Z">
        <w:r>
          <w:rPr/>
          <w:delText xml:space="preserve">matched </w:delText>
        </w:r>
      </w:del>
      <w:ins w:id="409" w:author="Nikolaus Grigorieff" w:date="2022-04-18T22:39:00Z">
        <w:r>
          <w:rPr/>
          <w:t xml:space="preserve">detected </w:t>
        </w:r>
      </w:ins>
      <w:r>
        <w:rPr/>
        <w:t xml:space="preserve">LSUs in the lamellae (Fig. </w:t>
      </w:r>
      <w:hyperlink w:anchor="fig:matching_euc">
        <w:r>
          <w:rPr>
            <w:rStyle w:val="InternetLink"/>
          </w:rPr>
          <w:t>4</w:t>
        </w:r>
      </w:hyperlink>
      <w:r>
        <w:rPr/>
        <w:t xml:space="preserve"> A, Fig. </w:t>
      </w:r>
      <w:hyperlink w:anchor="fig:matching_fff">
        <w:r>
          <w:rPr>
            <w:rStyle w:val="InternetLink"/>
          </w:rPr>
          <w:t>5</w:t>
        </w:r>
      </w:hyperlink>
      <w:r>
        <w:rPr/>
        <w:t xml:space="preserve"> A). Overlaying these positions of the lamella</w:t>
      </w:r>
      <w:ins w:id="410" w:author="Nikolaus Grigorieff" w:date="2022-04-18T22:39:00Z">
        <w:r>
          <w:rPr/>
          <w:t>e</w:t>
        </w:r>
      </w:ins>
      <w:r>
        <w:rPr/>
        <w:t xml:space="preserve"> montages reveal ribosome distribution throughout the FIB-milled slice</w:t>
      </w:r>
      <w:ins w:id="411" w:author="Nikolaus Grigorieff" w:date="2022-04-18T22:39:00Z">
        <w:r>
          <w:rPr/>
          <w:t>s</w:t>
        </w:r>
      </w:ins>
      <w:r>
        <w:rPr/>
        <w:t xml:space="preserve"> of individual cells. Organelles like the nucleus and mitochondria only showed sporadic </w:t>
      </w:r>
      <w:del w:id="412" w:author="Nikolaus Grigorieff" w:date="2022-04-18T22:40:00Z">
        <w:r>
          <w:rPr/>
          <w:delText xml:space="preserve">matches </w:delText>
        </w:r>
      </w:del>
      <w:ins w:id="413" w:author="Nikolaus Grigorieff" w:date="2022-04-18T22:40:00Z">
        <w:r>
          <w:rPr/>
          <w:t xml:space="preserve">targets detected </w:t>
        </w:r>
      </w:ins>
      <w:r>
        <w:rPr/>
        <w:t xml:space="preserve">with low SNRs, consistent with the estimated false-positive rate on one per tile. </w:t>
      </w:r>
      <w:del w:id="414" w:author="Nikolaus Grigorieff" w:date="2022-04-18T22:41:00Z">
        <w:r>
          <w:rPr/>
          <w:delText>During the assembly</w:delText>
        </w:r>
      </w:del>
      <w:ins w:id="415" w:author="Nikolaus Grigorieff" w:date="2022-04-18T22:41:00Z">
        <w:r>
          <w:rPr/>
          <w:t>For each detected target</w:t>
        </w:r>
      </w:ins>
      <w:r>
        <w:rPr/>
        <w:t xml:space="preserve"> we </w:t>
      </w:r>
      <w:ins w:id="416" w:author="Nikolaus Grigorieff" w:date="2022-04-18T22:41:00Z">
        <w:r>
          <w:rPr/>
          <w:t xml:space="preserve">also </w:t>
        </w:r>
      </w:ins>
      <w:r>
        <w:rPr/>
        <w:t xml:space="preserve">calculated the Z positions from the individual estimated defocus </w:t>
      </w:r>
      <w:del w:id="417" w:author="Nikolaus Grigorieff" w:date="2022-04-18T22:42:00Z">
        <w:r>
          <w:rPr/>
          <w:delText xml:space="preserve">levels </w:delText>
        </w:r>
      </w:del>
      <w:r>
        <w:rPr/>
        <w:t xml:space="preserve">and </w:t>
      </w:r>
      <w:del w:id="418" w:author="Nikolaus Grigorieff" w:date="2022-04-18T22:43:00Z">
        <w:r>
          <w:rPr/>
          <w:delText xml:space="preserve">the </w:delText>
        </w:r>
      </w:del>
      <w:ins w:id="419" w:author="Nikolaus Grigorieff" w:date="2022-04-18T22:43:00Z">
        <w:r>
          <w:rPr/>
          <w:t>de</w:t>
        </w:r>
      </w:ins>
      <w:r>
        <w:rPr/>
        <w:t xml:space="preserve">focus </w:t>
      </w:r>
      <w:ins w:id="420" w:author="Nikolaus Grigorieff" w:date="2022-04-18T22:43:00Z">
        <w:r>
          <w:rPr/>
          <w:t xml:space="preserve">offset </w:t>
        </w:r>
      </w:ins>
      <w:del w:id="421" w:author="Nikolaus Grigorieff" w:date="2022-04-18T22:43:00Z">
        <w:r>
          <w:rPr/>
          <w:delText>plane of the microscope during acquisition of</w:delText>
        </w:r>
      </w:del>
      <w:ins w:id="422" w:author="Nikolaus Grigorieff" w:date="2022-04-18T22:43:00Z">
        <w:r>
          <w:rPr/>
          <w:t>for</w:t>
        </w:r>
      </w:ins>
      <w:r>
        <w:rPr/>
        <w:t xml:space="preserve"> each tile. When viewed from the side the ribosome position</w:t>
      </w:r>
      <w:ins w:id="423" w:author="Nikolaus Grigorieff" w:date="2022-04-18T22:44:00Z">
        <w:r>
          <w:rPr/>
          <w:t>s</w:t>
        </w:r>
      </w:ins>
      <w:r>
        <w:rPr/>
        <w:t xml:space="preserve"> therefore show the </w:t>
      </w:r>
      <w:del w:id="424" w:author="Nikolaus Grigorieff" w:date="2022-04-18T22:44:00Z">
        <w:r>
          <w:rPr/>
          <w:delText xml:space="preserve">slope </w:delText>
        </w:r>
      </w:del>
      <w:ins w:id="425" w:author="Nikolaus Grigorieff" w:date="2022-04-18T22:44:00Z">
        <w:r>
          <w:rPr/>
          <w:t xml:space="preserve">slight tilts </w:t>
        </w:r>
      </w:ins>
      <w:r>
        <w:rPr/>
        <w:t>of the lamella</w:t>
      </w:r>
      <w:ins w:id="426" w:author="Nikolaus Grigorieff" w:date="2022-04-18T22:44:00Z">
        <w:r>
          <w:rPr/>
          <w:t>e</w:t>
        </w:r>
      </w:ins>
      <w:r>
        <w:rPr/>
        <w:t xml:space="preserve"> </w:t>
      </w:r>
      <w:ins w:id="427" w:author="Nikolaus Grigorieff" w:date="2022-04-18T22:44:00Z">
        <w:r>
          <w:rPr/>
          <w:t xml:space="preserve">relative to </w:t>
        </w:r>
      </w:ins>
      <w:del w:id="428" w:author="Nikolaus Grigorieff" w:date="2022-04-18T22:44:00Z">
        <w:r>
          <w:rPr/>
          <w:delText xml:space="preserve">in </w:delText>
        </w:r>
      </w:del>
      <w:r>
        <w:rPr/>
        <w:t xml:space="preserve">the microscope frame </w:t>
      </w:r>
      <w:ins w:id="429" w:author="Nikolaus Grigorieff" w:date="2022-04-18T22:45:00Z">
        <w:r>
          <w:rPr/>
          <w:t xml:space="preserve">of reference </w:t>
        </w:r>
      </w:ins>
      <w:r>
        <w:rPr/>
        <w:t xml:space="preserve">(Fig. </w:t>
      </w:r>
      <w:hyperlink w:anchor="fig:matching_euc">
        <w:r>
          <w:rPr>
            <w:rStyle w:val="InternetLink"/>
          </w:rPr>
          <w:t>4</w:t>
        </w:r>
      </w:hyperlink>
      <w:r>
        <w:rPr/>
        <w:t xml:space="preserve"> B, Fig. </w:t>
      </w:r>
      <w:hyperlink w:anchor="fig:matching_fff">
        <w:r>
          <w:rPr>
            <w:rStyle w:val="InternetLink"/>
          </w:rPr>
          <w:t>5</w:t>
        </w:r>
      </w:hyperlink>
      <w:r>
        <w:rPr/>
        <w:t xml:space="preserve"> B). Furthermore, the side</w:t>
      </w:r>
      <w:ins w:id="430" w:author="Nikolaus Grigorieff" w:date="2022-04-18T22:45:00Z">
        <w:r>
          <w:rPr/>
          <w:t xml:space="preserve"> </w:t>
        </w:r>
      </w:ins>
      <w:del w:id="431" w:author="Nikolaus Grigorieff" w:date="2022-04-18T22:45:00Z">
        <w:r>
          <w:rPr/>
          <w:delText>-</w:delText>
        </w:r>
      </w:del>
      <w:r>
        <w:rPr/>
        <w:t xml:space="preserve">views indicated that lamellae were thinner at the leading edge. Indeed, when we plotted the </w:t>
      </w:r>
      <w:del w:id="432" w:author="Nikolaus Grigorieff" w:date="2022-04-18T22:46:00Z">
        <w:r>
          <w:rPr/>
          <w:delText xml:space="preserve">electron </w:delText>
        </w:r>
      </w:del>
      <w:ins w:id="433" w:author="Nikolaus Grigorieff" w:date="2022-04-18T22:46:00Z">
        <w:r>
          <w:rPr/>
          <w:t xml:space="preserve">transmitted beam </w:t>
        </w:r>
      </w:ins>
      <w:r>
        <w:rPr/>
        <w:t xml:space="preserve">intensities in individual tiles as a function of </w:t>
      </w:r>
      <w:del w:id="434" w:author="Nikolaus Grigorieff" w:date="2022-04-18T15:57:00Z">
        <w:r>
          <w:rPr/>
          <w:delText>Beam-</w:delText>
        </w:r>
      </w:del>
      <w:ins w:id="435" w:author="Nikolaus Grigorieff" w:date="2022-04-18T15:57:00Z">
        <w:r>
          <w:rPr/>
          <w:t>i</w:t>
        </w:r>
      </w:ins>
      <w:del w:id="436" w:author="Nikolaus Grigorieff" w:date="2022-04-18T15:57:00Z">
        <w:r>
          <w:rPr/>
          <w:delText>I</w:delText>
        </w:r>
      </w:del>
      <w:r>
        <w:rPr/>
        <w:t xml:space="preserve">mage shift we observed substantially higher intensities at the leading edge, which in energy-filtered TEM indicates a thinner sample [cite]. Even though we prepared the lamellae with the “overtilt” approach [cite], this means that ribosome densities across the lamellae can be skewed by </w:t>
      </w:r>
      <w:del w:id="437" w:author="Nikolaus Grigorieff" w:date="2022-04-18T22:47:00Z">
        <w:r>
          <w:rPr/>
          <w:delText xml:space="preserve">the </w:delText>
        </w:r>
      </w:del>
      <w:ins w:id="438" w:author="Nikolaus Grigorieff" w:date="2022-04-18T22:47:00Z">
        <w:r>
          <w:rPr/>
          <w:t xml:space="preserve">a </w:t>
        </w:r>
      </w:ins>
      <w:r>
        <w:rPr/>
        <w:t>change</w:t>
      </w:r>
      <w:del w:id="439" w:author="Nikolaus Grigorieff" w:date="2022-04-18T22:46:00Z">
        <w:r>
          <w:rPr/>
          <w:delText>s</w:delText>
        </w:r>
      </w:del>
      <w:r>
        <w:rPr/>
        <w:t xml:space="preserve"> in thickness</w:t>
      </w:r>
      <w:ins w:id="440" w:author="Nikolaus Grigorieff" w:date="2022-04-18T22:47:00Z">
        <w:r>
          <w:rPr/>
          <w:t>,</w:t>
        </w:r>
      </w:ins>
      <w:r>
        <w:rPr/>
        <w:t xml:space="preserve"> and better sample preparation methods are needed to generate more even samples.</w:t>
      </w:r>
    </w:p>
    <w:p>
      <w:pPr>
        <w:pStyle w:val="TextBody"/>
        <w:rPr/>
      </w:pPr>
      <w:r>
        <w:rPr/>
        <w:t xml:space="preserve">Close inspection of the ribosome positions in the lamellae revealed </w:t>
      </w:r>
      <w:del w:id="441" w:author="Nikolaus Grigorieff" w:date="2022-04-18T22:47:00Z">
        <w:r>
          <w:rPr/>
          <w:delText xml:space="preserve">multi </w:delText>
        </w:r>
      </w:del>
      <w:ins w:id="442" w:author="Nikolaus Grigorieff" w:date="2022-04-18T22:47:00Z">
        <w:r>
          <w:rPr/>
          <w:t xml:space="preserve">several </w:t>
        </w:r>
      </w:ins>
      <w:r>
        <w:rPr/>
        <w:t xml:space="preserve">interesting features. Ribosomes could be seen associating with </w:t>
      </w:r>
      <w:del w:id="443" w:author="Nikolaus Grigorieff" w:date="2022-04-18T22:47:00Z">
        <w:r>
          <w:rPr/>
          <w:delText xml:space="preserve">the </w:delText>
        </w:r>
      </w:del>
      <w:r>
        <w:rPr/>
        <w:t>membrane</w:t>
      </w:r>
      <w:ins w:id="444" w:author="Nikolaus Grigorieff" w:date="2022-04-18T22:48:00Z">
        <w:r>
          <w:rPr/>
          <w:t>s</w:t>
        </w:r>
      </w:ins>
      <w:r>
        <w:rPr/>
        <w:t xml:space="preserve">, in patterns reminiscent of the rough endoplasmic reticulum (Fig. </w:t>
      </w:r>
      <w:hyperlink w:anchor="fig:matching_euc">
        <w:r>
          <w:rPr>
            <w:rStyle w:val="InternetLink"/>
          </w:rPr>
          <w:t>4</w:t>
        </w:r>
      </w:hyperlink>
      <w:r>
        <w:rPr/>
        <w:t xml:space="preserve"> C, Fig. </w:t>
      </w:r>
      <w:hyperlink w:anchor="fig:matching_fff">
        <w:r>
          <w:rPr>
            <w:rStyle w:val="InternetLink"/>
          </w:rPr>
          <w:t>5</w:t>
        </w:r>
      </w:hyperlink>
      <w:r>
        <w:rPr/>
        <w:t xml:space="preserve"> C) or the outer nuclear membrane (Fig. </w:t>
      </w:r>
      <w:hyperlink w:anchor="fig:matching_euc">
        <w:r>
          <w:rPr>
            <w:rStyle w:val="InternetLink"/>
          </w:rPr>
          <w:t>4</w:t>
        </w:r>
      </w:hyperlink>
      <w:r>
        <w:rPr/>
        <w:t xml:space="preserve"> D). We also observed ribosomes forming ring-like structures (Fig. </w:t>
      </w:r>
      <w:hyperlink w:anchor="fig:matching_euc">
        <w:r>
          <w:rPr>
            <w:rStyle w:val="InternetLink"/>
          </w:rPr>
          <w:t>4</w:t>
        </w:r>
      </w:hyperlink>
      <w:r>
        <w:rPr/>
        <w:t xml:space="preserve"> E), potentially indicating circularized mRNAs [cite]. While ribosomes were for the most part excluded from the numerous granules observed in the cytoplasm, in some </w:t>
      </w:r>
      <w:del w:id="445" w:author="Nikolaus Grigorieff" w:date="2022-04-18T22:48:00Z">
        <w:r>
          <w:rPr/>
          <w:delText xml:space="preserve">circumstances </w:delText>
        </w:r>
      </w:del>
      <w:ins w:id="446" w:author="Nikolaus Grigorieff" w:date="2022-04-18T22:48:00Z">
        <w:r>
          <w:rPr/>
          <w:t xml:space="preserve">cases </w:t>
        </w:r>
      </w:ins>
      <w:r>
        <w:rPr/>
        <w:t xml:space="preserve">we observed clusters of ribosomes in </w:t>
      </w:r>
      <w:del w:id="447" w:author="Nikolaus Grigorieff" w:date="2022-04-18T22:49:00Z">
        <w:commentRangeStart w:id="5"/>
        <w:r>
          <w:rPr/>
          <w:delText xml:space="preserve">the </w:delText>
        </w:r>
      </w:del>
      <w:r>
        <w:rPr/>
        <w:t>low</w:t>
      </w:r>
      <w:del w:id="448" w:author="Nikolaus Grigorieff" w:date="2022-04-18T22:49:00Z">
        <w:r>
          <w:rPr/>
          <w:delText>er</w:delText>
        </w:r>
      </w:del>
      <w:r>
        <w:rPr/>
        <w:t xml:space="preserve"> </w:t>
      </w:r>
      <w:del w:id="449" w:author="Nikolaus Grigorieff" w:date="2022-04-18T22:48:00Z">
        <w:r>
          <w:rPr/>
          <w:delText xml:space="preserve">electron </w:delText>
        </w:r>
      </w:del>
      <w:r>
        <w:rPr/>
        <w:t>density inclusion</w:t>
      </w:r>
      <w:del w:id="450" w:author="Nikolaus Grigorieff" w:date="2022-04-18T22:53:00Z">
        <w:r>
          <w:rPr/>
          <w:delText xml:space="preserve"> </w:delText>
        </w:r>
      </w:del>
      <w:ins w:id="451" w:author="Nikolaus Grigorieff" w:date="2022-04-18T22:50:00Z">
        <w:r>
          <w:rPr/>
          <w:t xml:space="preserve">s </w:t>
        </w:r>
      </w:ins>
      <w:r>
        <w:rPr/>
        <w:t xml:space="preserve">in </w:t>
      </w:r>
      <w:del w:id="452" w:author="Nikolaus Grigorieff" w:date="2022-04-18T22:50:00Z">
        <w:r>
          <w:rPr/>
          <w:delText xml:space="preserve">the class of </w:delText>
        </w:r>
      </w:del>
      <w:r>
        <w:rPr/>
        <w:t>double-membraned granules</w:t>
      </w:r>
      <w:r>
        <w:rPr/>
      </w:r>
      <w:commentRangeEnd w:id="5"/>
      <w:r>
        <w:commentReference w:id="5"/>
      </w:r>
      <w:r>
        <w:rPr/>
        <w:t xml:space="preserve"> described earlier (Fig. </w:t>
      </w:r>
      <w:hyperlink w:anchor="fig:matching_euc">
        <w:r>
          <w:rPr>
            <w:rStyle w:val="InternetLink"/>
          </w:rPr>
          <w:t>4</w:t>
        </w:r>
      </w:hyperlink>
      <w:r>
        <w:rPr/>
        <w:t xml:space="preserve"> F, Fig. </w:t>
      </w:r>
      <w:hyperlink w:anchor="fig:matching_fff">
        <w:r>
          <w:rPr>
            <w:rStyle w:val="InternetLink"/>
          </w:rPr>
          <w:t>5</w:t>
        </w:r>
      </w:hyperlink>
      <w:r>
        <w:rPr/>
        <w:t xml:space="preserve"> D,E). It is, in principle, possible that these </w:t>
      </w:r>
      <w:del w:id="453" w:author="Nikolaus Grigorieff" w:date="2022-04-18T23:40:00Z">
        <w:r>
          <w:rPr/>
          <w:delText xml:space="preserve">matches </w:delText>
        </w:r>
      </w:del>
      <w:ins w:id="454" w:author="Nikolaus Grigorieff" w:date="2022-04-18T23:40:00Z">
        <w:r>
          <w:rPr/>
          <w:t xml:space="preserve">targets </w:t>
        </w:r>
      </w:ins>
      <w:r>
        <w:rPr/>
        <w:t>are situated above or below the imaged granule</w:t>
      </w:r>
      <w:ins w:id="455" w:author="Nikolaus Grigorieff" w:date="2022-04-18T22:50:00Z">
        <w:r>
          <w:rPr/>
          <w:t>s</w:t>
        </w:r>
      </w:ins>
      <w:r>
        <w:rPr/>
        <w:t>, since the granule</w:t>
      </w:r>
      <w:del w:id="456" w:author="Nikolaus Grigorieff" w:date="2022-04-18T22:50:00Z">
        <w:r>
          <w:rPr/>
          <w:delText>s</w:delText>
        </w:r>
      </w:del>
      <w:r>
        <w:rPr/>
        <w:t xml:space="preserve"> position</w:t>
      </w:r>
      <w:ins w:id="457" w:author="Nikolaus Grigorieff" w:date="2022-04-18T22:50:00Z">
        <w:r>
          <w:rPr/>
          <w:t>s</w:t>
        </w:r>
      </w:ins>
      <w:r>
        <w:rPr/>
        <w:t xml:space="preserve"> in Z cannot be determined using </w:t>
      </w:r>
      <w:del w:id="458" w:author="Nikolaus Grigorieff" w:date="2022-04-18T22:51:00Z">
        <w:r>
          <w:rPr/>
          <w:delText xml:space="preserve">a </w:delText>
        </w:r>
      </w:del>
      <w:r>
        <w:rPr/>
        <w:t>2D projection</w:t>
      </w:r>
      <w:ins w:id="459" w:author="Nikolaus Grigorieff" w:date="2022-04-18T22:51:00Z">
        <w:r>
          <w:rPr/>
          <w:t>s</w:t>
        </w:r>
      </w:ins>
      <w:r>
        <w:rPr/>
        <w:t xml:space="preserve">. However, in the case of Fig. </w:t>
      </w:r>
      <w:hyperlink w:anchor="fig:matching_fff">
        <w:r>
          <w:rPr>
            <w:rStyle w:val="InternetLink"/>
          </w:rPr>
          <w:t>5</w:t>
        </w:r>
      </w:hyperlink>
      <w:r>
        <w:rPr/>
        <w:t xml:space="preserve"> E, the </w:t>
      </w:r>
      <w:del w:id="460" w:author="Nikolaus Grigorieff" w:date="2022-04-18T23:40:00Z">
        <w:r>
          <w:rPr/>
          <w:delText xml:space="preserve">matched </w:delText>
        </w:r>
      </w:del>
      <w:ins w:id="461" w:author="Nikolaus Grigorieff" w:date="2022-04-18T23:40:00Z">
        <w:r>
          <w:rPr/>
          <w:t xml:space="preserve">detected </w:t>
        </w:r>
      </w:ins>
      <w:r>
        <w:rPr/>
        <w:t>ribosomes span the whole lamella in the Z direction, while</w:t>
      </w:r>
      <w:del w:id="462" w:author="Nikolaus Grigorieff" w:date="2022-04-18T22:52:00Z">
        <w:r>
          <w:rPr/>
          <w:delText xml:space="preserve"> a</w:delText>
        </w:r>
      </w:del>
      <w:r>
        <w:rPr/>
        <w:t xml:space="preserve"> position</w:t>
      </w:r>
      <w:ins w:id="463" w:author="Nikolaus Grigorieff" w:date="2022-04-18T22:52:00Z">
        <w:r>
          <w:rPr/>
          <w:t>s</w:t>
        </w:r>
      </w:ins>
      <w:r>
        <w:rPr/>
        <w:t xml:space="preserve"> above or below </w:t>
      </w:r>
      <w:del w:id="464" w:author="Nikolaus Grigorieff" w:date="2022-04-18T22:52:00Z">
        <w:r>
          <w:rPr/>
          <w:delText xml:space="preserve">the </w:delText>
        </w:r>
      </w:del>
      <w:ins w:id="465" w:author="Nikolaus Grigorieff" w:date="2022-04-18T22:52:00Z">
        <w:r>
          <w:rPr/>
          <w:t xml:space="preserve">a </w:t>
        </w:r>
      </w:ins>
      <w:r>
        <w:rPr/>
        <w:t>granule would result in ribosome</w:t>
      </w:r>
      <w:ins w:id="466" w:author="Nikolaus Grigorieff" w:date="2022-04-18T22:52:00Z">
        <w:r>
          <w:rPr/>
          <w:t>s</w:t>
        </w:r>
      </w:ins>
      <w:r>
        <w:rPr/>
        <w:t xml:space="preserve"> situated exlusively at the top or bottom of the lamella. This conclusive evidence of ribosomes in </w:t>
      </w:r>
      <w:del w:id="467" w:author="Nikolaus Grigorieff" w:date="2022-04-18T22:53:00Z">
        <w:r>
          <w:rPr/>
          <w:delText xml:space="preserve">the </w:delText>
        </w:r>
      </w:del>
      <w:r>
        <w:rPr/>
        <w:t>inclusion</w:t>
      </w:r>
      <w:ins w:id="468" w:author="Nikolaus Grigorieff" w:date="2022-04-18T22:53:00Z">
        <w:r>
          <w:rPr/>
          <w:t>s</w:t>
        </w:r>
      </w:ins>
      <w:r>
        <w:rPr/>
        <w:t xml:space="preserve"> is consistent with the earlier hypothesis that the inclusion</w:t>
      </w:r>
      <w:ins w:id="469" w:author="Nikolaus Grigorieff" w:date="2022-04-18T22:53:00Z">
        <w:r>
          <w:rPr/>
          <w:t>s</w:t>
        </w:r>
      </w:ins>
      <w:r>
        <w:rPr/>
        <w:t xml:space="preserve"> </w:t>
      </w:r>
      <w:del w:id="470" w:author="Nikolaus Grigorieff" w:date="2022-04-18T22:53:00Z">
        <w:r>
          <w:rPr/>
          <w:delText xml:space="preserve">is </w:delText>
        </w:r>
      </w:del>
      <w:ins w:id="471" w:author="Nikolaus Grigorieff" w:date="2022-04-18T22:53:00Z">
        <w:r>
          <w:rPr/>
          <w:t xml:space="preserve">are </w:t>
        </w:r>
      </w:ins>
      <w:r>
        <w:rPr/>
        <w:t>of cytoplasmic origin.</w:t>
      </w:r>
    </w:p>
    <w:p>
      <w:pPr>
        <w:pStyle w:val="TextBody"/>
        <w:rPr/>
      </w:pPr>
      <w:r>
        <w:rPr/>
        <w:t xml:space="preserve">Between the </w:t>
      </w:r>
      <w:ins w:id="472" w:author="Nikolaus Grigorieff" w:date="2022-04-18T10:39:00Z">
        <w:r>
          <w:rPr/>
          <w:t>eight</w:t>
        </w:r>
      </w:ins>
      <w:del w:id="473" w:author="Nikolaus Grigorieff" w:date="2022-04-18T10:39:00Z">
        <w:r>
          <w:rPr/>
          <w:delText>8</w:delText>
        </w:r>
      </w:del>
      <w:r>
        <w:rPr/>
        <w:t xml:space="preserve"> lamellae we found different number of </w:t>
      </w:r>
      <w:ins w:id="474" w:author="Nikolaus Grigorieff" w:date="2022-04-18T22:54:00Z">
        <w:r>
          <w:rPr/>
          <w:t xml:space="preserve">detected </w:t>
        </w:r>
      </w:ins>
      <w:del w:id="475" w:author="Nikolaus Grigorieff" w:date="2022-04-18T22:54:00Z">
        <w:r>
          <w:rPr/>
          <w:delText xml:space="preserve">matches </w:delText>
        </w:r>
      </w:del>
      <w:ins w:id="476" w:author="Nikolaus Grigorieff" w:date="2022-04-18T22:54:00Z">
        <w:r>
          <w:rPr/>
          <w:t xml:space="preserve">targets </w:t>
        </w:r>
      </w:ins>
      <w:r>
        <w:rPr/>
        <w:t xml:space="preserve">(Fig. </w:t>
      </w:r>
      <w:hyperlink w:anchor="fig:matching_stat">
        <w:r>
          <w:rPr>
            <w:rStyle w:val="InternetLink"/>
          </w:rPr>
          <w:t>3</w:t>
        </w:r>
      </w:hyperlink>
      <w:r>
        <w:rPr/>
        <w:t xml:space="preserve"> A). Lamella</w:t>
      </w:r>
      <w:r>
        <w:rPr>
          <w:vertAlign w:val="subscript"/>
        </w:rPr>
        <w:t>EUC</w:t>
      </w:r>
      <w:r>
        <w:rPr/>
        <w:t xml:space="preserve"> 1 </w:t>
      </w:r>
      <w:del w:id="477" w:author="Nikolaus Grigorieff" w:date="2022-04-18T22:54:00Z">
        <w:r>
          <w:rPr/>
          <w:delText xml:space="preserve">resulted </w:delText>
        </w:r>
      </w:del>
      <w:ins w:id="478" w:author="Nikolaus Grigorieff" w:date="2022-04-18T22:54:00Z">
        <w:r>
          <w:rPr/>
          <w:t xml:space="preserve">has </w:t>
        </w:r>
      </w:ins>
      <w:r>
        <w:rPr/>
        <w:t xml:space="preserve">in the most </w:t>
      </w:r>
      <w:del w:id="479" w:author="Nikolaus Grigorieff" w:date="2022-04-18T22:54:00Z">
        <w:r>
          <w:rPr/>
          <w:delText>matches</w:delText>
        </w:r>
      </w:del>
      <w:ins w:id="480" w:author="Nikolaus Grigorieff" w:date="2022-04-18T22:54:00Z">
        <w:r>
          <w:rPr/>
          <w:t>targets</w:t>
        </w:r>
      </w:ins>
      <w:r>
        <w:rPr/>
        <w:t xml:space="preserve">, but also has the largest surface area and contained cytoplasm </w:t>
      </w:r>
      <w:ins w:id="481" w:author="Nikolaus Grigorieff" w:date="2022-04-18T22:55:00Z">
        <w:r>
          <w:rPr/>
          <w:t>from</w:t>
        </w:r>
      </w:ins>
      <w:del w:id="482" w:author="Nikolaus Grigorieff" w:date="2022-04-18T22:55:00Z">
        <w:r>
          <w:rPr/>
          <w:delText>of</w:delText>
        </w:r>
      </w:del>
      <w:r>
        <w:rPr/>
        <w:t xml:space="preserve"> two cells. Lamella</w:t>
      </w:r>
      <w:r>
        <w:rPr>
          <w:vertAlign w:val="subscript"/>
        </w:rPr>
        <w:t>FFF</w:t>
      </w:r>
      <w:r>
        <w:rPr/>
        <w:t xml:space="preserve"> 4 had the fewest </w:t>
      </w:r>
      <w:del w:id="483" w:author="Nikolaus Grigorieff" w:date="2022-04-18T22:55:00Z">
        <w:r>
          <w:rPr/>
          <w:delText>matches</w:delText>
        </w:r>
      </w:del>
      <w:ins w:id="484" w:author="Nikolaus Grigorieff" w:date="2022-04-18T22:55:00Z">
        <w:r>
          <w:rPr/>
          <w:t>detected targets</w:t>
        </w:r>
      </w:ins>
      <w:r>
        <w:rPr/>
        <w:t xml:space="preserve">, but this particular </w:t>
      </w:r>
      <w:del w:id="485" w:author="Nikolaus Grigorieff" w:date="2022-04-18T22:55:00Z">
        <w:r>
          <w:rPr/>
          <w:delText xml:space="preserve">slice </w:delText>
        </w:r>
      </w:del>
      <w:ins w:id="486" w:author="Nikolaus Grigorieff" w:date="2022-04-18T22:55:00Z">
        <w:r>
          <w:rPr/>
          <w:t xml:space="preserve">lamella </w:t>
        </w:r>
      </w:ins>
      <w:r>
        <w:rPr/>
        <w:t xml:space="preserve">was dominated by a circular </w:t>
      </w:r>
      <w:ins w:id="487" w:author="Nikolaus Grigorieff" w:date="2022-04-18T22:56:00Z">
        <w:r>
          <w:rPr/>
          <w:t xml:space="preserve">section of the </w:t>
        </w:r>
      </w:ins>
      <w:r>
        <w:rPr/>
        <w:t>nucleus</w:t>
      </w:r>
      <w:del w:id="488" w:author="Nikolaus Grigorieff" w:date="2022-04-18T22:56:00Z">
        <w:r>
          <w:rPr/>
          <w:delText xml:space="preserve"> slice</w:delText>
        </w:r>
      </w:del>
      <w:r>
        <w:rPr/>
        <w:t xml:space="preserve">, with only small pockets of cytoplasm (Fig. </w:t>
      </w:r>
      <w:hyperlink w:anchor="fig:lamella_images">
        <w:r>
          <w:rPr>
            <w:rStyle w:val="InternetLink"/>
          </w:rPr>
          <w:t>S2</w:t>
        </w:r>
      </w:hyperlink>
      <w:r>
        <w:rPr/>
        <w:t>). In an attempt to normalize for these differences in lamella surface area</w:t>
      </w:r>
      <w:ins w:id="489" w:author="Nikolaus Grigorieff" w:date="2022-04-18T22:56:00Z">
        <w:r>
          <w:rPr/>
          <w:t>,</w:t>
        </w:r>
      </w:ins>
      <w:r>
        <w:rPr/>
        <w:t xml:space="preserve"> we compared the number of </w:t>
      </w:r>
      <w:del w:id="490" w:author="Nikolaus Grigorieff" w:date="2022-04-18T22:56:00Z">
        <w:r>
          <w:rPr/>
          <w:delText xml:space="preserve">matches </w:delText>
        </w:r>
      </w:del>
      <w:ins w:id="491" w:author="Nikolaus Grigorieff" w:date="2022-04-18T22:56:00Z">
        <w:r>
          <w:rPr/>
          <w:t xml:space="preserve">detected targets </w:t>
        </w:r>
      </w:ins>
      <w:r>
        <w:rPr/>
        <w:t xml:space="preserve">per tile in tiles </w:t>
      </w:r>
      <w:del w:id="492" w:author="Nikolaus Grigorieff" w:date="2022-04-18T22:56:00Z">
        <w:r>
          <w:rPr/>
          <w:delText xml:space="preserve">which </w:delText>
        </w:r>
      </w:del>
      <w:ins w:id="493" w:author="Nikolaus Grigorieff" w:date="2022-04-18T22:56:00Z">
        <w:r>
          <w:rPr/>
          <w:t xml:space="preserve">that </w:t>
        </w:r>
      </w:ins>
      <w:r>
        <w:rPr/>
        <w:t xml:space="preserve">contained more than one </w:t>
      </w:r>
      <w:del w:id="494" w:author="Nikolaus Grigorieff" w:date="2022-04-18T22:56:00Z">
        <w:r>
          <w:rPr/>
          <w:delText>match</w:delText>
        </w:r>
      </w:del>
      <w:ins w:id="495" w:author="Nikolaus Grigorieff" w:date="2022-04-18T22:56:00Z">
        <w:r>
          <w:rPr/>
          <w:t>target</w:t>
        </w:r>
      </w:ins>
      <w:r>
        <w:rPr/>
        <w:t xml:space="preserve">, which should exclude tiles with non-cytosolic content (Fig. </w:t>
      </w:r>
      <w:hyperlink w:anchor="fig:matching_stat">
        <w:r>
          <w:rPr>
            <w:rStyle w:val="InternetLink"/>
          </w:rPr>
          <w:t>3</w:t>
        </w:r>
      </w:hyperlink>
      <w:r>
        <w:rPr/>
        <w:t xml:space="preserve"> B). While this measure had less variablity, there were still differences. Lamella</w:t>
      </w:r>
      <w:r>
        <w:rPr>
          <w:vertAlign w:val="subscript"/>
        </w:rPr>
        <w:t>EUC</w:t>
      </w:r>
      <w:r>
        <w:rPr/>
        <w:t xml:space="preserve"> 4 had not only the fewest </w:t>
      </w:r>
      <w:del w:id="496" w:author="Nikolaus Grigorieff" w:date="2022-04-18T22:57:00Z">
        <w:r>
          <w:rPr/>
          <w:delText>matches</w:delText>
        </w:r>
      </w:del>
      <w:ins w:id="497" w:author="Nikolaus Grigorieff" w:date="2022-04-18T22:57:00Z">
        <w:r>
          <w:rPr/>
          <w:t>targets</w:t>
        </w:r>
      </w:ins>
      <w:r>
        <w:rPr/>
        <w:t xml:space="preserve">, but also the lowest density, which could be due to </w:t>
      </w:r>
      <w:del w:id="498" w:author="Nikolaus Grigorieff" w:date="2022-04-18T22:58:00Z">
        <w:r>
          <w:rPr/>
          <w:delText xml:space="preserve">the thickness of the </w:delText>
        </w:r>
      </w:del>
      <w:r>
        <w:rPr/>
        <w:t xml:space="preserve">lamella </w:t>
      </w:r>
      <w:ins w:id="499" w:author="Nikolaus Grigorieff" w:date="2022-04-18T22:58:00Z">
        <w:r>
          <w:rPr/>
          <w:t xml:space="preserve">being thinnest, </w:t>
        </w:r>
      </w:ins>
      <w:r>
        <w:rPr/>
        <w:t xml:space="preserve">or due to a </w:t>
      </w:r>
      <w:del w:id="500" w:author="Nikolaus Grigorieff" w:date="2022-04-18T22:58:00Z">
        <w:r>
          <w:rPr/>
          <w:delText xml:space="preserve">slice </w:delText>
        </w:r>
      </w:del>
      <w:ins w:id="501" w:author="Nikolaus Grigorieff" w:date="2022-04-18T22:58:00Z">
        <w:r>
          <w:rPr/>
          <w:t xml:space="preserve">section of the cells with </w:t>
        </w:r>
      </w:ins>
      <w:ins w:id="502" w:author="Nikolaus Grigorieff" w:date="2022-04-18T22:59:00Z">
        <w:r>
          <w:rPr/>
          <w:t xml:space="preserve">a lower concentration of </w:t>
        </w:r>
      </w:ins>
      <w:del w:id="503" w:author="Nikolaus Grigorieff" w:date="2022-04-18T22:59:00Z">
        <w:r>
          <w:rPr/>
          <w:delText>through low-</w:delText>
        </w:r>
      </w:del>
      <w:r>
        <w:rPr/>
        <w:t>ribosome</w:t>
      </w:r>
      <w:ins w:id="504" w:author="Nikolaus Grigorieff" w:date="2022-04-18T22:59:00Z">
        <w:r>
          <w:rPr/>
          <w:t>s</w:t>
        </w:r>
      </w:ins>
      <w:del w:id="505" w:author="Nikolaus Grigorieff" w:date="2022-04-18T22:59:00Z">
        <w:r>
          <w:rPr/>
          <w:delText xml:space="preserve"> content region</w:delText>
        </w:r>
      </w:del>
      <w:r>
        <w:rPr/>
        <w:t>. Lamella</w:t>
      </w:r>
      <w:r>
        <w:rPr>
          <w:vertAlign w:val="subscript"/>
        </w:rPr>
        <w:t>FFF</w:t>
      </w:r>
      <w:r>
        <w:rPr/>
        <w:t xml:space="preserve"> 3 had </w:t>
      </w:r>
      <w:ins w:id="506" w:author="Nikolaus Grigorieff" w:date="2022-04-18T22:59:00Z">
        <w:r>
          <w:rPr/>
          <w:t xml:space="preserve">a </w:t>
        </w:r>
      </w:ins>
      <w:r>
        <w:rPr/>
        <w:t>substantially higher number of ribosomes per tile. Since all of these lamella</w:t>
      </w:r>
      <w:ins w:id="507" w:author="Nikolaus Grigorieff" w:date="2022-04-18T10:37:00Z">
        <w:r>
          <w:rPr/>
          <w:t>e</w:t>
        </w:r>
      </w:ins>
      <w:r>
        <w:rPr/>
        <w:t xml:space="preserve"> were </w:t>
      </w:r>
      <w:del w:id="508" w:author="Nikolaus Grigorieff" w:date="2022-04-18T23:00:00Z">
        <w:r>
          <w:rPr/>
          <w:delText>milled into</w:delText>
        </w:r>
      </w:del>
      <w:ins w:id="509" w:author="Nikolaus Grigorieff" w:date="2022-04-18T23:00:00Z">
        <w:r>
          <w:rPr/>
          <w:t>made from</w:t>
        </w:r>
      </w:ins>
      <w:r>
        <w:rPr/>
        <w:t xml:space="preserve"> identical cells under identical conditions, this underscores the necessity to collect data </w:t>
      </w:r>
      <w:ins w:id="510" w:author="Nikolaus Grigorieff" w:date="2022-04-18T23:00:00Z">
        <w:r>
          <w:rPr/>
          <w:t>from</w:t>
        </w:r>
      </w:ins>
      <w:del w:id="511" w:author="Nikolaus Grigorieff" w:date="2022-04-18T23:00:00Z">
        <w:r>
          <w:rPr/>
          <w:delText>on</w:delText>
        </w:r>
      </w:del>
      <w:r>
        <w:rPr/>
        <w:t xml:space="preserve"> large numbers of lamella</w:t>
      </w:r>
      <w:ins w:id="512" w:author="Nikolaus Grigorieff" w:date="2022-04-18T10:37:00Z">
        <w:r>
          <w:rPr/>
          <w:t>e</w:t>
        </w:r>
      </w:ins>
      <w:r>
        <w:rPr/>
        <w:t xml:space="preserve"> </w:t>
      </w:r>
      <w:del w:id="513" w:author="Nikolaus Grigorieff" w:date="2022-04-18T23:00:00Z">
        <w:r>
          <w:rPr/>
          <w:delText xml:space="preserve">in order </w:delText>
        </w:r>
      </w:del>
      <w:r>
        <w:rPr/>
        <w:t xml:space="preserve">to </w:t>
      </w:r>
      <w:del w:id="514" w:author="Nikolaus Grigorieff" w:date="2022-04-18T23:00:00Z">
        <w:r>
          <w:rPr/>
          <w:delText xml:space="preserve">overcome </w:delText>
        </w:r>
      </w:del>
      <w:ins w:id="515" w:author="Nikolaus Grigorieff" w:date="2022-04-18T23:00:00Z">
        <w:r>
          <w:rPr/>
          <w:t xml:space="preserve">capture the </w:t>
        </w:r>
      </w:ins>
      <w:r>
        <w:rPr/>
        <w:t xml:space="preserve">inherent variability. When comparing the distribution of scores between </w:t>
      </w:r>
      <w:del w:id="516" w:author="Nikolaus Grigorieff" w:date="2022-04-18T23:00:00Z">
        <w:r>
          <w:rPr/>
          <w:delText xml:space="preserve">the </w:delText>
        </w:r>
      </w:del>
      <w:r>
        <w:rPr/>
        <w:t>lamella</w:t>
      </w:r>
      <w:ins w:id="517" w:author="Nikolaus Grigorieff" w:date="2022-04-18T10:37:00Z">
        <w:r>
          <w:rPr/>
          <w:t>e</w:t>
        </w:r>
      </w:ins>
      <w:ins w:id="518" w:author="Nikolaus Grigorieff" w:date="2022-04-18T23:00:00Z">
        <w:r>
          <w:rPr/>
          <w:t>,</w:t>
        </w:r>
      </w:ins>
      <w:r>
        <w:rPr/>
        <w:t xml:space="preserve"> we found them to be fairly comparable with a median of [todo get values, test]</w:t>
      </w:r>
      <w:ins w:id="519" w:author="Nikolaus Grigorieff" w:date="2022-04-18T23:01:00Z">
        <w:r>
          <w:rPr/>
          <w:t>.</w:t>
        </w:r>
      </w:ins>
      <w:r>
        <w:rPr/>
        <w:t xml:space="preserve"> Lamella</w:t>
      </w:r>
      <w:r>
        <w:rPr>
          <w:vertAlign w:val="subscript"/>
        </w:rPr>
        <w:t>EUC</w:t>
      </w:r>
      <w:r>
        <w:rPr/>
        <w:t xml:space="preserve"> 1 had slightly lower scores compared to </w:t>
      </w:r>
      <w:del w:id="520" w:author="Nikolaus Grigorieff" w:date="2022-04-18T23:01:00Z">
        <w:r>
          <w:rPr/>
          <w:delText>others</w:delText>
        </w:r>
      </w:del>
      <w:ins w:id="521" w:author="Nikolaus Grigorieff" w:date="2022-04-18T23:01:00Z">
        <w:r>
          <w:rPr/>
          <w:t>the rest</w:t>
        </w:r>
      </w:ins>
      <w:r>
        <w:rPr/>
        <w:t xml:space="preserve">, potentially due to </w:t>
      </w:r>
      <w:del w:id="522" w:author="Nikolaus Grigorieff" w:date="2022-04-18T23:01:00Z">
        <w:r>
          <w:rPr/>
          <w:delText xml:space="preserve">the </w:delText>
        </w:r>
      </w:del>
      <w:ins w:id="523" w:author="Nikolaus Grigorieff" w:date="2022-04-18T23:01:00Z">
        <w:r>
          <w:rPr/>
          <w:t xml:space="preserve">its </w:t>
        </w:r>
      </w:ins>
      <w:r>
        <w:rPr/>
        <w:t>large size and connected mechanical instability during imaging. Overall</w:t>
      </w:r>
      <w:ins w:id="524" w:author="Nikolaus Grigorieff" w:date="2022-04-18T23:01:00Z">
        <w:r>
          <w:rPr/>
          <w:t>,</w:t>
        </w:r>
      </w:ins>
      <w:r>
        <w:rPr/>
        <w:t xml:space="preserve"> we did not observe </w:t>
      </w:r>
      <w:del w:id="525" w:author="Nikolaus Grigorieff" w:date="2022-04-18T23:02:00Z">
        <w:r>
          <w:rPr/>
          <w:delText xml:space="preserve">a </w:delText>
        </w:r>
      </w:del>
      <w:r>
        <w:rPr/>
        <w:t>difference</w:t>
      </w:r>
      <w:ins w:id="526" w:author="Nikolaus Grigorieff" w:date="2022-04-18T23:02:00Z">
        <w:r>
          <w:rPr/>
          <w:t>s</w:t>
        </w:r>
      </w:ins>
      <w:r>
        <w:rPr/>
        <w:t xml:space="preserve"> in </w:t>
      </w:r>
      <w:ins w:id="527" w:author="Nikolaus Grigorieff" w:date="2022-04-18T23:01:00Z">
        <w:r>
          <w:rPr/>
          <w:t xml:space="preserve">the </w:t>
        </w:r>
      </w:ins>
      <w:r>
        <w:rPr/>
        <w:t xml:space="preserve">number or SNR of </w:t>
      </w:r>
      <w:del w:id="528" w:author="Nikolaus Grigorieff" w:date="2022-04-18T23:01:00Z">
        <w:r>
          <w:rPr/>
          <w:delText xml:space="preserve">matches </w:delText>
        </w:r>
      </w:del>
      <w:ins w:id="529" w:author="Nikolaus Grigorieff" w:date="2022-04-18T23:01:00Z">
        <w:r>
          <w:rPr/>
          <w:t xml:space="preserve">detected targets </w:t>
        </w:r>
      </w:ins>
      <w:r>
        <w:rPr/>
        <w:t xml:space="preserve">between eucentric or fringe-free </w:t>
      </w:r>
      <w:del w:id="530" w:author="Nikolaus Grigorieff" w:date="2022-04-18T23:02:00Z">
        <w:r>
          <w:rPr/>
          <w:delText xml:space="preserve">focus </w:delText>
        </w:r>
      </w:del>
      <w:r>
        <w:rPr/>
        <w:t xml:space="preserve">illumination </w:t>
      </w:r>
      <w:ins w:id="531" w:author="Nikolaus Grigorieff" w:date="2022-04-18T23:02:00Z">
        <w:r>
          <w:rPr/>
          <w:t xml:space="preserve">conditions </w:t>
        </w:r>
      </w:ins>
      <w:r>
        <w:rPr/>
        <w:t>that w</w:t>
      </w:r>
      <w:ins w:id="532" w:author="Nikolaus Grigorieff" w:date="2022-04-18T23:02:00Z">
        <w:r>
          <w:rPr/>
          <w:t>ere</w:t>
        </w:r>
      </w:ins>
      <w:del w:id="533" w:author="Nikolaus Grigorieff" w:date="2022-04-18T23:02:00Z">
        <w:r>
          <w:rPr/>
          <w:delText>as</w:delText>
        </w:r>
      </w:del>
      <w:r>
        <w:rPr/>
        <w:t xml:space="preserve"> bigger tha</w:t>
      </w:r>
      <w:ins w:id="534" w:author="Nikolaus Grigorieff" w:date="2022-04-18T23:02:00Z">
        <w:r>
          <w:rPr/>
          <w:t>n the observed</w:t>
        </w:r>
      </w:ins>
      <w:del w:id="535" w:author="Nikolaus Grigorieff" w:date="2022-04-18T23:02:00Z">
        <w:r>
          <w:rPr/>
          <w:delText>t</w:delText>
        </w:r>
      </w:del>
      <w:r>
        <w:rPr/>
        <w:t xml:space="preserve"> inter-lamella variability.</w:t>
      </w:r>
    </w:p>
    <w:p>
      <w:pPr>
        <w:pStyle w:val="TextBody"/>
        <w:rPr/>
      </w:pPr>
      <w:r>
        <w:rPr/>
        <w:t>Since the SNR values of 2DTM are highly sensitive to image quality</w:t>
      </w:r>
      <w:ins w:id="536" w:author="Nikolaus Grigorieff" w:date="2022-04-18T23:03:00Z">
        <w:r>
          <w:rPr/>
          <w:t>,</w:t>
        </w:r>
      </w:ins>
      <w:r>
        <w:rPr/>
        <w:t xml:space="preserve"> we reasoned we could use them to verify that DeCo-LACE does not introduce </w:t>
      </w:r>
      <w:ins w:id="537" w:author="Nikolaus Grigorieff" w:date="2022-04-18T23:03:00Z">
        <w:r>
          <w:rPr/>
          <w:t xml:space="preserve">a </w:t>
        </w:r>
      </w:ins>
      <w:r>
        <w:rPr/>
        <w:t xml:space="preserve">systematic </w:t>
      </w:r>
      <w:del w:id="538" w:author="Nikolaus Grigorieff" w:date="2022-04-18T23:03:00Z">
        <w:r>
          <w:rPr/>
          <w:delText>errors</w:delText>
        </w:r>
      </w:del>
      <w:ins w:id="539" w:author="Nikolaus Grigorieff" w:date="2022-04-18T23:03:00Z">
        <w:r>
          <w:rPr/>
          <w:t>loss of image quality</w:t>
        </w:r>
      </w:ins>
      <w:r>
        <w:rPr/>
        <w:t xml:space="preserve">. We </w:t>
      </w:r>
      <w:del w:id="540" w:author="Nikolaus Grigorieff" w:date="2022-04-18T23:06:00Z">
        <w:r>
          <w:rPr/>
          <w:delText>first wondered whether</w:delText>
        </w:r>
      </w:del>
      <w:ins w:id="541" w:author="Nikolaus Grigorieff" w:date="2022-04-18T23:06:00Z">
        <w:r>
          <w:rPr/>
          <w:t xml:space="preserve">considered </w:t>
        </w:r>
      </w:ins>
      <w:ins w:id="542" w:author="Nikolaus Grigorieff" w:date="2022-04-18T23:07:00Z">
        <w:r>
          <w:rPr/>
          <w:t>non-parallel illumination</w:t>
        </w:r>
      </w:ins>
      <w:r>
        <w:rPr/>
        <w:t xml:space="preserve"> </w:t>
      </w:r>
      <w:ins w:id="543" w:author="Nikolaus Grigorieff" w:date="2022-04-18T23:07:00Z">
        <w:r>
          <w:rPr/>
          <w:t xml:space="preserve">introduced by </w:t>
        </w:r>
      </w:ins>
      <w:r>
        <w:rPr/>
        <w:t xml:space="preserve">the unusually condensed beam </w:t>
      </w:r>
      <w:del w:id="544" w:author="Nikolaus Grigorieff" w:date="2022-04-18T23:07:00Z">
        <w:r>
          <w:rPr/>
          <w:delText xml:space="preserve">would </w:delText>
        </w:r>
      </w:del>
      <w:del w:id="545" w:author="Nikolaus Grigorieff" w:date="2022-04-18T23:04:00Z">
        <w:r>
          <w:rPr/>
          <w:delText>be prone to</w:delText>
        </w:r>
      </w:del>
      <w:del w:id="546" w:author="Nikolaus Grigorieff" w:date="2022-04-18T23:07:00Z">
        <w:r>
          <w:rPr/>
          <w:delText xml:space="preserve"> non-parallel illumination or whether </w:delText>
        </w:r>
      </w:del>
      <w:ins w:id="547" w:author="Nikolaus Grigorieff" w:date="2022-04-18T23:07:00Z">
        <w:r>
          <w:rPr/>
          <w:t>and</w:t>
        </w:r>
      </w:ins>
      <w:ins w:id="548" w:author="Nikolaus Grigorieff" w:date="2022-04-18T23:05:00Z">
        <w:r>
          <w:rPr/>
          <w:t xml:space="preserve"> uncharacterized aberrations near </w:t>
        </w:r>
      </w:ins>
      <w:del w:id="549" w:author="Nikolaus Grigorieff" w:date="2022-04-18T23:05:00Z">
        <w:r>
          <w:rPr/>
          <w:delText xml:space="preserve">at </w:delText>
        </w:r>
      </w:del>
      <w:r>
        <w:rPr/>
        <w:t xml:space="preserve">the </w:t>
      </w:r>
      <w:ins w:id="550" w:author="Nikolaus Grigorieff" w:date="2022-04-18T23:08:00Z">
        <w:r>
          <w:rPr/>
          <w:t xml:space="preserve">beam </w:t>
        </w:r>
      </w:ins>
      <w:del w:id="551" w:author="Nikolaus Grigorieff" w:date="2022-04-18T23:06:00Z">
        <w:r>
          <w:rPr/>
          <w:delText xml:space="preserve">outside </w:delText>
        </w:r>
      </w:del>
      <w:ins w:id="552" w:author="Nikolaus Grigorieff" w:date="2022-04-18T23:06:00Z">
        <w:r>
          <w:rPr/>
          <w:t>periphery</w:t>
        </w:r>
      </w:ins>
      <w:del w:id="553" w:author="Nikolaus Grigorieff" w:date="2022-04-18T23:08:00Z">
        <w:r>
          <w:rPr/>
          <w:delText>of the beam</w:delText>
        </w:r>
      </w:del>
      <w:del w:id="554" w:author="Nikolaus Grigorieff" w:date="2022-04-18T23:06:00Z">
        <w:r>
          <w:rPr/>
          <w:delText xml:space="preserve"> unknown aberration would distort the image</w:delText>
        </w:r>
      </w:del>
      <w:r>
        <w:rPr/>
        <w:t xml:space="preserve">. </w:t>
      </w:r>
      <w:del w:id="555" w:author="Nikolaus Grigorieff" w:date="2022-04-18T23:09:00Z">
        <w:r>
          <w:rPr/>
          <w:delText xml:space="preserve">We reasoned that this would lead to lower SNR values at the inside edge of the illuminated area. </w:delText>
        </w:r>
      </w:del>
      <w:r>
        <w:rPr/>
        <w:t xml:space="preserve">When </w:t>
      </w:r>
      <w:del w:id="556" w:author="Nikolaus Grigorieff" w:date="2022-04-18T23:09:00Z">
        <w:r>
          <w:rPr/>
          <w:delText xml:space="preserve">we </w:delText>
        </w:r>
      </w:del>
      <w:r>
        <w:rPr/>
        <w:t>plott</w:t>
      </w:r>
      <w:ins w:id="557" w:author="Nikolaus Grigorieff" w:date="2022-04-18T23:09:00Z">
        <w:r>
          <w:rPr/>
          <w:t>ing the</w:t>
        </w:r>
      </w:ins>
      <w:del w:id="558" w:author="Nikolaus Grigorieff" w:date="2022-04-18T23:09:00Z">
        <w:r>
          <w:rPr/>
          <w:delText>ed</w:delText>
        </w:r>
      </w:del>
      <w:r>
        <w:rPr/>
        <w:t xml:space="preserve"> SNR values </w:t>
      </w:r>
      <w:ins w:id="559" w:author="Nikolaus Grigorieff" w:date="2022-04-18T23:09:00Z">
        <w:r>
          <w:rPr/>
          <w:t xml:space="preserve">of detected targets </w:t>
        </w:r>
      </w:ins>
      <w:r>
        <w:rPr/>
        <w:t xml:space="preserve">in all </w:t>
      </w:r>
      <w:ins w:id="560" w:author="Nikolaus Grigorieff" w:date="2022-04-18T10:39:00Z">
        <w:r>
          <w:rPr/>
          <w:t>eight</w:t>
        </w:r>
      </w:ins>
      <w:del w:id="561" w:author="Nikolaus Grigorieff" w:date="2022-04-18T10:39:00Z">
        <w:r>
          <w:rPr/>
          <w:delText>8</w:delText>
        </w:r>
      </w:del>
      <w:r>
        <w:rPr/>
        <w:t xml:space="preserve"> lamellae as a function of the</w:t>
      </w:r>
      <w:ins w:id="562" w:author="Nikolaus Grigorieff" w:date="2022-04-18T23:09:00Z">
        <w:r>
          <w:rPr/>
          <w:t>ir</w:t>
        </w:r>
      </w:ins>
      <w:del w:id="563" w:author="Nikolaus Grigorieff" w:date="2022-04-18T23:09:00Z">
        <w:r>
          <w:rPr/>
          <w:delText>re</w:delText>
        </w:r>
      </w:del>
      <w:r>
        <w:rPr/>
        <w:t xml:space="preserve"> location in </w:t>
      </w:r>
      <w:ins w:id="564" w:author="Nikolaus Grigorieff" w:date="2022-04-18T23:09:00Z">
        <w:r>
          <w:rPr/>
          <w:t xml:space="preserve">the </w:t>
        </w:r>
      </w:ins>
      <w:r>
        <w:rPr/>
        <w:t>tiles</w:t>
      </w:r>
      <w:ins w:id="565" w:author="Nikolaus Grigorieff" w:date="2022-04-18T23:10:00Z">
        <w:r>
          <w:rPr/>
          <w:t>,</w:t>
        </w:r>
      </w:ins>
      <w:r>
        <w:rPr/>
        <w:t xml:space="preserve"> we found </w:t>
      </w:r>
      <w:ins w:id="566" w:author="Nikolaus Grigorieff" w:date="2022-04-18T23:10:00Z">
        <w:r>
          <w:rPr/>
          <w:t xml:space="preserve">uniformly </w:t>
        </w:r>
      </w:ins>
      <w:r>
        <w:rPr/>
        <w:t>high SNR value</w:t>
      </w:r>
      <w:ins w:id="567" w:author="Nikolaus Grigorieff" w:date="2022-04-18T23:10:00Z">
        <w:r>
          <w:rPr/>
          <w:t>s</w:t>
        </w:r>
      </w:ins>
      <w:r>
        <w:rPr/>
        <w:t xml:space="preserve"> </w:t>
      </w:r>
      <w:del w:id="568" w:author="Nikolaus Grigorieff" w:date="2022-04-18T23:10:00Z">
        <w:r>
          <w:rPr/>
          <w:delText>up to the edge of</w:delText>
        </w:r>
      </w:del>
      <w:ins w:id="569" w:author="Nikolaus Grigorieff" w:date="2022-04-18T23:10:00Z">
        <w:r>
          <w:rPr/>
          <w:t>throughout</w:t>
        </w:r>
      </w:ins>
      <w:r>
        <w:rPr/>
        <w:t xml:space="preserve"> the illuminated area</w:t>
      </w:r>
      <w:ins w:id="570" w:author="Nikolaus Grigorieff" w:date="2022-04-18T23:10:00Z">
        <w:r>
          <w:rPr/>
          <w:t>s</w:t>
        </w:r>
      </w:ins>
      <w:r>
        <w:rPr/>
        <w:t xml:space="preserve"> for both eucentric and fringe-free focus illumination, </w:t>
      </w:r>
      <w:del w:id="571" w:author="Nikolaus Grigorieff" w:date="2022-04-18T23:10:00Z">
        <w:r>
          <w:rPr/>
          <w:delText xml:space="preserve">again </w:delText>
        </w:r>
      </w:del>
      <w:r>
        <w:rPr/>
        <w:t>demonstrating that both illumination schemed are suitable for DeCo-LACE.</w:t>
      </w:r>
    </w:p>
    <w:p>
      <w:pPr>
        <w:pStyle w:val="TextBody"/>
        <w:rPr/>
      </w:pPr>
      <w:r>
        <w:rPr/>
        <w:t xml:space="preserve">We also wondered whether </w:t>
      </w:r>
      <w:del w:id="572" w:author="Nikolaus Grigorieff" w:date="2022-04-18T23:11:00Z">
        <w:r>
          <w:rPr/>
          <w:delText xml:space="preserve">high </w:delText>
        </w:r>
      </w:del>
      <w:ins w:id="573" w:author="Nikolaus Grigorieff" w:date="2022-04-18T23:11:00Z">
        <w:r>
          <w:rPr/>
          <w:t xml:space="preserve">large </w:t>
        </w:r>
      </w:ins>
      <w:del w:id="574" w:author="Nikolaus Grigorieff" w:date="2022-04-18T15:57:00Z">
        <w:r>
          <w:rPr/>
          <w:delText>Beam-</w:delText>
        </w:r>
      </w:del>
      <w:ins w:id="575" w:author="Nikolaus Grigorieff" w:date="2022-04-18T15:57:00Z">
        <w:r>
          <w:rPr/>
          <w:t>i</w:t>
        </w:r>
      </w:ins>
      <w:del w:id="576" w:author="Nikolaus Grigorieff" w:date="2022-04-18T15:57:00Z">
        <w:r>
          <w:rPr/>
          <w:delText>I</w:delText>
        </w:r>
      </w:del>
      <w:r>
        <w:rPr/>
        <w:t>mage shift</w:t>
      </w:r>
      <w:del w:id="577" w:author="Nikolaus Grigorieff" w:date="2022-04-18T23:11:00Z">
        <w:r>
          <w:rPr/>
          <w:delText xml:space="preserve"> value</w:delText>
        </w:r>
      </w:del>
      <w:r>
        <w:rPr/>
        <w:t>s would lead aberration due to the astigmatism or beam tilt [cite]. [TODO plot scores vs BIS, euc vs fff]</w:t>
      </w:r>
    </w:p>
    <w:p>
      <w:pPr>
        <w:pStyle w:val="Heading3"/>
        <w:rPr/>
      </w:pPr>
      <w:bookmarkStart w:id="26" w:name="X768fd35ee707a8fa24d4bd1b4aeb2e7ca8cf189"/>
      <w:bookmarkStart w:id="27" w:name="Xc57fa58a6c8770defb223934eaa6b56a45338f2"/>
      <w:bookmarkEnd w:id="26"/>
      <w:bookmarkEnd w:id="27"/>
      <w:r>
        <w:rPr/>
        <w:t>Computation is the bottleneck of visual proteomics</w:t>
      </w:r>
    </w:p>
    <w:p>
      <w:pPr>
        <w:pStyle w:val="FirstParagraph"/>
        <w:rPr/>
      </w:pPr>
      <w:r>
        <w:rPr/>
        <w:t>As described above</w:t>
      </w:r>
      <w:ins w:id="578" w:author="Nikolaus Grigorieff" w:date="2022-04-18T23:14:00Z">
        <w:r>
          <w:rPr/>
          <w:t>,</w:t>
        </w:r>
      </w:ins>
      <w:r>
        <w:rPr/>
        <w:t xml:space="preserve"> the variability of lamella</w:t>
      </w:r>
      <w:ins w:id="579" w:author="Nikolaus Grigorieff" w:date="2022-04-18T10:37:00Z">
        <w:r>
          <w:rPr/>
          <w:t>e</w:t>
        </w:r>
      </w:ins>
      <w:r>
        <w:rPr/>
        <w:t xml:space="preserve">, both in terms of </w:t>
      </w:r>
      <w:del w:id="580" w:author="Nikolaus Grigorieff" w:date="2022-04-18T23:16:00Z">
        <w:r>
          <w:rPr/>
          <w:delText xml:space="preserve">technique </w:delText>
        </w:r>
      </w:del>
      <w:ins w:id="581" w:author="Nikolaus Grigorieff" w:date="2022-04-18T23:16:00Z">
        <w:r>
          <w:rPr/>
          <w:t>experimental parameters including</w:t>
        </w:r>
      </w:ins>
      <w:del w:id="582" w:author="Nikolaus Grigorieff" w:date="2022-04-18T23:16:00Z">
        <w:r>
          <w:rPr/>
          <w:delText>such as</w:delText>
        </w:r>
      </w:del>
      <w:r>
        <w:rPr/>
        <w:t xml:space="preserve"> area, thickness and mechanical stability, and </w:t>
      </w:r>
      <w:del w:id="583" w:author="Nikolaus Grigorieff" w:date="2022-04-18T23:16:00Z">
        <w:r>
          <w:rPr/>
          <w:delText xml:space="preserve">of </w:delText>
        </w:r>
      </w:del>
      <w:ins w:id="584" w:author="Nikolaus Grigorieff" w:date="2022-04-18T23:16:00Z">
        <w:r>
          <w:rPr/>
          <w:t xml:space="preserve">in terms of </w:t>
        </w:r>
      </w:ins>
      <w:r>
        <w:rPr/>
        <w:t xml:space="preserve">biology, such as selection of cell </w:t>
      </w:r>
      <w:ins w:id="585" w:author="Nikolaus Grigorieff" w:date="2022-04-18T23:17:00Z">
        <w:r>
          <w:rPr/>
          <w:t xml:space="preserve">type </w:t>
        </w:r>
      </w:ins>
      <w:r>
        <w:rPr/>
        <w:t xml:space="preserve">and location of the </w:t>
      </w:r>
      <w:del w:id="586" w:author="Nikolaus Grigorieff" w:date="2022-04-18T23:17:00Z">
        <w:r>
          <w:rPr/>
          <w:delText xml:space="preserve">slice </w:delText>
        </w:r>
      </w:del>
      <w:ins w:id="587" w:author="Nikolaus Grigorieff" w:date="2022-04-18T23:17:00Z">
        <w:r>
          <w:rPr/>
          <w:t xml:space="preserve">section </w:t>
        </w:r>
      </w:ins>
      <w:del w:id="588" w:author="Nikolaus Grigorieff" w:date="2022-04-18T23:17:00Z">
        <w:r>
          <w:rPr/>
          <w:delText>in relation to the complete</w:delText>
        </w:r>
      </w:del>
      <w:ins w:id="589" w:author="Nikolaus Grigorieff" w:date="2022-04-18T23:17:00Z">
        <w:r>
          <w:rPr/>
          <w:t>within the</w:t>
        </w:r>
      </w:ins>
      <w:r>
        <w:rPr/>
        <w:t xml:space="preserve"> cell, </w:t>
      </w:r>
      <w:del w:id="590" w:author="Nikolaus Grigorieff" w:date="2022-04-18T23:18:00Z">
        <w:r>
          <w:rPr/>
          <w:delText>could be overcome by</w:delText>
        </w:r>
      </w:del>
      <w:ins w:id="591" w:author="Nikolaus Grigorieff" w:date="2022-04-18T23:18:00Z">
        <w:r>
          <w:rPr/>
          <w:t>requires the</w:t>
        </w:r>
      </w:ins>
      <w:r>
        <w:rPr/>
        <w:t xml:space="preserve"> collecti</w:t>
      </w:r>
      <w:ins w:id="592" w:author="Nikolaus Grigorieff" w:date="2022-04-18T23:18:00Z">
        <w:r>
          <w:rPr/>
          <w:t>on</w:t>
        </w:r>
      </w:ins>
      <w:del w:id="593" w:author="Nikolaus Grigorieff" w:date="2022-04-18T23:18:00Z">
        <w:r>
          <w:rPr/>
          <w:delText>ng</w:delText>
        </w:r>
      </w:del>
      <w:r>
        <w:rPr/>
        <w:t xml:space="preserve"> orders of magnitude more data</w:t>
      </w:r>
      <w:ins w:id="594" w:author="Nikolaus Grigorieff" w:date="2022-04-18T23:18:00Z">
        <w:r>
          <w:rPr/>
          <w:t xml:space="preserve"> to draw quantitative and statistically relevant conclusions</w:t>
        </w:r>
      </w:ins>
      <w:del w:id="595" w:author="Nikolaus Grigorieff" w:date="2022-04-18T23:19:00Z">
        <w:r>
          <w:rPr/>
          <w:delText>. This will be essential to allow robust statistical comparisons of macromolecule</w:delText>
        </w:r>
      </w:del>
      <w:ins w:id="596" w:author="Nikolaus Grigorieff" w:date="2022-04-18T23:19:00Z">
        <w:r>
          <w:rPr/>
          <w:t xml:space="preserve"> about the</w:t>
        </w:r>
      </w:ins>
      <w:r>
        <w:rPr/>
        <w:t xml:space="preserve"> number and location </w:t>
      </w:r>
      <w:ins w:id="597" w:author="Nikolaus Grigorieff" w:date="2022-04-18T23:20:00Z">
        <w:r>
          <w:rPr/>
          <w:t>of molecules under</w:t>
        </w:r>
      </w:ins>
      <w:del w:id="598" w:author="Nikolaus Grigorieff" w:date="2022-04-18T23:20:00Z">
        <w:r>
          <w:rPr/>
          <w:delText>between</w:delText>
        </w:r>
      </w:del>
      <w:r>
        <w:rPr/>
        <w:t xml:space="preserve"> different experimental conditions. The samples used were prepared in two 24 h sessions on </w:t>
      </w:r>
      <w:del w:id="599" w:author="Nikolaus Grigorieff" w:date="2022-04-18T23:22:00Z">
        <w:r>
          <w:rPr/>
          <w:delText xml:space="preserve">the </w:delText>
        </w:r>
      </w:del>
      <w:ins w:id="600" w:author="Nikolaus Grigorieff" w:date="2022-04-18T23:22:00Z">
        <w:r>
          <w:rPr/>
          <w:t xml:space="preserve">a </w:t>
        </w:r>
      </w:ins>
      <w:r>
        <w:rPr/>
        <w:t>FIB/SEM instrument</w:t>
      </w:r>
      <w:ins w:id="601" w:author="Nikolaus Grigorieff" w:date="2022-04-18T23:22:00Z">
        <w:r>
          <w:rPr/>
          <w:t>, and</w:t>
        </w:r>
      </w:ins>
      <w:del w:id="602" w:author="Nikolaus Grigorieff" w:date="2022-04-18T23:22:00Z">
        <w:r>
          <w:rPr/>
          <w:delText>.</w:delText>
        </w:r>
      </w:del>
      <w:r>
        <w:rPr/>
        <w:t xml:space="preserve"> </w:t>
      </w:r>
      <w:del w:id="603" w:author="Nikolaus Grigorieff" w:date="2022-04-18T23:22:00Z">
        <w:r>
          <w:rPr/>
          <w:delText xml:space="preserve">Equally </w:delText>
        </w:r>
      </w:del>
      <w:r>
        <w:rPr/>
        <w:t xml:space="preserve">imaging was performed during </w:t>
      </w:r>
      <w:ins w:id="604" w:author="Nikolaus Grigorieff" w:date="2022-04-18T23:23:00Z">
        <w:r>
          <w:rPr/>
          <w:t xml:space="preserve">another </w:t>
        </w:r>
      </w:ins>
      <w:r>
        <w:rPr/>
        <w:t xml:space="preserve">two 24h session on the TEM microscope. Inspections of the timestamps of the raw data files revealed that the milling time per lamella was ~30 minutes and TEM imaging was accomplished in ~10 seconds per tile or 90 minutes for a ~ 6x6 </w:t>
      </w:r>
      <w:ins w:id="605" w:author="Nikolaus Grigorieff" w:date="2022-04-18T10:28:00Z">
        <w:r>
          <w:rPr>
            <w:rFonts w:cs="Times New Roman"/>
          </w:rPr>
          <w:t>μ</w:t>
        </w:r>
      </w:ins>
      <w:del w:id="606" w:author="Nikolaus Grigorieff" w:date="2022-04-18T10:28:00Z">
        <w:r>
          <w:rPr/>
          <w:delText>u</w:delText>
        </w:r>
      </w:del>
      <w:r>
        <w:rPr/>
        <w:t xml:space="preserve">m lamella. Processing of the data, however, took substantially longer. </w:t>
      </w:r>
      <w:del w:id="607" w:author="Nikolaus Grigorieff" w:date="2022-04-18T23:24:00Z">
        <w:r>
          <w:rPr/>
          <w:delText>Mainly</w:delText>
        </w:r>
      </w:del>
      <w:ins w:id="608" w:author="Nikolaus Grigorieff" w:date="2022-04-18T23:24:00Z">
        <w:r>
          <w:rPr/>
          <w:t>Specifically</w:t>
        </w:r>
      </w:ins>
      <w:r>
        <w:rPr/>
        <w:t xml:space="preserve">, 2DTM of all tiles took approximately </w:t>
      </w:r>
      <w:ins w:id="609" w:author="Nikolaus Grigorieff" w:date="2022-04-18T10:38:00Z">
        <w:r>
          <w:rPr/>
          <w:t>one</w:t>
        </w:r>
      </w:ins>
      <w:del w:id="610" w:author="Nikolaus Grigorieff" w:date="2022-04-18T10:38:00Z">
        <w:r>
          <w:rPr/>
          <w:delText>1</w:delText>
        </w:r>
      </w:del>
      <w:r>
        <w:rPr/>
        <w:t xml:space="preserve"> week per lamella on 32 A100 GPUs. </w:t>
      </w:r>
      <w:ins w:id="611" w:author="Nikolaus Grigorieff" w:date="2022-04-18T23:25:00Z">
        <w:r>
          <w:rPr/>
          <w:t xml:space="preserve">Computation is therefore a bottleneck in our current workflow, and further </w:t>
        </w:r>
      </w:ins>
      <w:del w:id="612" w:author="Nikolaus Grigorieff" w:date="2022-04-18T23:26:00Z">
        <w:r>
          <w:rPr/>
          <w:delText xml:space="preserve">While </w:delText>
        </w:r>
      </w:del>
      <w:r>
        <w:rPr/>
        <w:t xml:space="preserve">optimizations of the algorithm </w:t>
      </w:r>
      <w:ins w:id="613" w:author="Nikolaus Grigorieff" w:date="2022-04-18T23:26:00Z">
        <w:r>
          <w:rPr/>
          <w:t xml:space="preserve">may be necessary </w:t>
        </w:r>
      </w:ins>
      <w:del w:id="614" w:author="Nikolaus Grigorieff" w:date="2022-04-18T23:27:00Z">
        <w:r>
          <w:rPr/>
          <w:delText>could reduce this time</w:delText>
        </w:r>
      </w:del>
      <w:ins w:id="615" w:author="Nikolaus Grigorieff" w:date="2022-04-18T23:27:00Z">
        <w:r>
          <w:rPr/>
          <w:t>increase throughput.</w:t>
        </w:r>
      </w:ins>
      <w:del w:id="616" w:author="Nikolaus Grigorieff" w:date="2022-04-18T23:27:00Z">
        <w:r>
          <w:rPr/>
          <w:delText>,</w:delText>
        </w:r>
      </w:del>
      <w:r>
        <w:rPr/>
        <w:t xml:space="preserve"> </w:t>
      </w:r>
      <w:ins w:id="617" w:author="Nikolaus Grigorieff" w:date="2022-04-18T23:27:00Z">
        <w:r>
          <w:rPr/>
          <w:t xml:space="preserve">Alternatively, </w:t>
        </w:r>
      </w:ins>
      <w:ins w:id="618" w:author="Nikolaus Grigorieff" w:date="2022-04-18T23:28:00Z">
        <w:r>
          <w:rPr/>
          <w:t xml:space="preserve">this bottleneck could be reduced </w:t>
        </w:r>
      </w:ins>
      <w:del w:id="619" w:author="Nikolaus Grigorieff" w:date="2022-04-18T23:28:00Z">
        <w:r>
          <w:rPr/>
          <w:delText xml:space="preserve">more substantial gains in bridging this multiple order of magnitudes gap between data acquisition and processing could be achieved </w:delText>
        </w:r>
      </w:del>
      <w:r>
        <w:rPr/>
        <w:t>by</w:t>
      </w:r>
      <w:del w:id="620" w:author="Nikolaus Grigorieff" w:date="2022-04-18T23:28:00Z">
        <w:r>
          <w:rPr/>
          <w:delText xml:space="preserve"> the</w:delText>
        </w:r>
      </w:del>
      <w:r>
        <w:rPr/>
        <w:t xml:space="preserve"> </w:t>
      </w:r>
      <w:del w:id="621" w:author="Nikolaus Grigorieff" w:date="2022-04-18T23:29:00Z">
        <w:r>
          <w:rPr/>
          <w:delText>us</w:delText>
        </w:r>
      </w:del>
      <w:del w:id="622" w:author="Nikolaus Grigorieff" w:date="2022-04-18T23:28:00Z">
        <w:r>
          <w:rPr/>
          <w:delText>e</w:delText>
        </w:r>
      </w:del>
      <w:del w:id="623" w:author="Nikolaus Grigorieff" w:date="2022-04-18T23:29:00Z">
        <w:r>
          <w:rPr/>
          <w:delText xml:space="preserve"> of more computational resources</w:delText>
        </w:r>
      </w:del>
      <w:ins w:id="624" w:author="Nikolaus Grigorieff" w:date="2022-04-18T23:29:00Z">
        <w:r>
          <w:rPr/>
          <w:t>increasing the number of processing units</w:t>
        </w:r>
      </w:ins>
      <w:r>
        <w:rPr/>
        <w:t>.</w:t>
      </w:r>
    </w:p>
    <w:p>
      <w:pPr>
        <w:pStyle w:val="Heading2"/>
        <w:rPr/>
      </w:pPr>
      <w:bookmarkStart w:id="28" w:name="results"/>
      <w:bookmarkStart w:id="29" w:name="Xc57fa58a6c8770defb223934eaa6b56a45338f2"/>
      <w:bookmarkStart w:id="30" w:name="discussion"/>
      <w:bookmarkEnd w:id="28"/>
      <w:bookmarkEnd w:id="29"/>
      <w:bookmarkEnd w:id="30"/>
      <w:r>
        <w:rPr/>
        <w:t>Discussion</w:t>
      </w:r>
    </w:p>
    <w:p>
      <w:pPr>
        <w:pStyle w:val="Normal"/>
        <w:numPr>
          <w:ilvl w:val="0"/>
          <w:numId w:val="12"/>
        </w:numPr>
        <w:rPr/>
      </w:pPr>
      <w:r>
        <w:rPr/>
        <w:t>Elizabeth Wright and Grant Jensen Montage tomography papers</w:t>
      </w:r>
    </w:p>
    <w:p>
      <w:pPr>
        <w:pStyle w:val="Normal"/>
        <w:numPr>
          <w:ilvl w:val="0"/>
          <w:numId w:val="13"/>
        </w:numPr>
        <w:rPr/>
      </w:pPr>
      <w:r>
        <w:rPr/>
        <w:t>Waffle method for higher throughput, automation of fib-milling</w:t>
      </w:r>
    </w:p>
    <w:p>
      <w:pPr>
        <w:pStyle w:val="Normal"/>
        <w:numPr>
          <w:ilvl w:val="0"/>
          <w:numId w:val="14"/>
        </w:numPr>
        <w:rPr/>
      </w:pPr>
      <w:r>
        <w:rPr/>
        <w:t>Throughput and bottlenecks</w:t>
      </w:r>
    </w:p>
    <w:p>
      <w:pPr>
        <w:pStyle w:val="Normal"/>
        <w:numPr>
          <w:ilvl w:val="0"/>
          <w:numId w:val="15"/>
        </w:numPr>
        <w:rPr/>
      </w:pPr>
      <w:r>
        <w:rPr/>
        <w:t>lamella mechanical properties, radiation damage, other ways to to thin?</w:t>
      </w:r>
    </w:p>
    <w:p>
      <w:pPr>
        <w:pStyle w:val="Normal"/>
        <w:numPr>
          <w:ilvl w:val="0"/>
          <w:numId w:val="16"/>
        </w:numPr>
        <w:rPr/>
      </w:pPr>
      <w:r>
        <w:rPr/>
        <w:t>eucentric vs fringe free illumination</w:t>
      </w:r>
    </w:p>
    <w:p>
      <w:pPr>
        <w:pStyle w:val="Normal"/>
        <w:numPr>
          <w:ilvl w:val="0"/>
          <w:numId w:val="17"/>
        </w:numPr>
        <w:rPr/>
      </w:pPr>
      <w:r>
        <w:rPr/>
        <w:t>Visual proteomics</w:t>
      </w:r>
    </w:p>
    <w:p>
      <w:pPr>
        <w:pStyle w:val="Normal"/>
        <w:numPr>
          <w:ilvl w:val="0"/>
          <w:numId w:val="18"/>
        </w:numPr>
        <w:rPr/>
      </w:pPr>
      <w:r>
        <w:rPr/>
        <w:t>Granules containing ribosomes?</w:t>
      </w:r>
    </w:p>
    <w:p>
      <w:pPr>
        <w:pStyle w:val="Normal"/>
        <w:numPr>
          <w:ilvl w:val="0"/>
          <w:numId w:val="19"/>
        </w:numPr>
        <w:rPr/>
      </w:pPr>
      <w:r>
        <w:rPr/>
        <w:t xml:space="preserve">Threshold implications (no </w:t>
      </w:r>
      <w:del w:id="625" w:author="Nikolaus Grigorieff" w:date="2022-04-18T23:40:00Z">
        <w:r>
          <w:rPr/>
          <w:delText xml:space="preserve">matches </w:delText>
        </w:r>
      </w:del>
      <w:ins w:id="626" w:author="Nikolaus Grigorieff" w:date="2022-04-18T23:40:00Z">
        <w:r>
          <w:rPr/>
          <w:t>detected targets i</w:t>
        </w:r>
      </w:ins>
      <w:del w:id="627" w:author="Nikolaus Grigorieff" w:date="2022-04-18T23:40:00Z">
        <w:r>
          <w:rPr/>
          <w:delText>o</w:delText>
        </w:r>
      </w:del>
      <w:r>
        <w:rPr/>
        <w:t>n most images)</w:t>
      </w:r>
    </w:p>
    <w:p>
      <w:pPr>
        <w:pStyle w:val="Normal"/>
        <w:numPr>
          <w:ilvl w:val="0"/>
          <w:numId w:val="20"/>
        </w:numPr>
        <w:rPr/>
      </w:pPr>
      <w:r>
        <w:rPr/>
        <w:t>K3 not linear</w:t>
      </w:r>
    </w:p>
    <w:p>
      <w:pPr>
        <w:pStyle w:val="Heading2"/>
        <w:rPr/>
      </w:pPr>
      <w:bookmarkStart w:id="31" w:name="discussion"/>
      <w:bookmarkStart w:id="32" w:name="figures"/>
      <w:bookmarkEnd w:id="31"/>
      <w:bookmarkEnd w:id="32"/>
      <w:r>
        <w:rPr/>
        <w:t>Figures</w:t>
      </w:r>
    </w:p>
    <w:p>
      <w:pPr>
        <w:pStyle w:val="CaptionedFigure"/>
        <w:rPr/>
      </w:pPr>
      <w:bookmarkStart w:id="33" w:name="fig%3Ainitmatching"/>
      <w:bookmarkEnd w:id="33"/>
      <w:r>
        <w:rPr/>
        <w:drawing>
          <wp:inline distT="0" distB="0" distL="0" distR="0">
            <wp:extent cx="5943600" cy="3128010"/>
            <wp:effectExtent l="0" t="0" r="0" b="0"/>
            <wp:docPr id="5" name="Image4"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pic:cNvPicPr>
                      <a:picLocks noChangeAspect="1" noChangeArrowheads="1"/>
                    </pic:cNvPicPr>
                  </pic:nvPicPr>
                  <pic:blipFill>
                    <a:blip r:embed="rId10"/>
                    <a:stretch>
                      <a:fillRect/>
                    </a:stretch>
                  </pic:blipFill>
                  <pic:spPr bwMode="auto">
                    <a:xfrm>
                      <a:off x="0" y="0"/>
                      <a:ext cx="5943600" cy="3128010"/>
                    </a:xfrm>
                    <a:prstGeom prst="rect">
                      <a:avLst/>
                    </a:prstGeom>
                  </pic:spPr>
                </pic:pic>
              </a:graphicData>
            </a:graphic>
          </wp:inline>
        </w:drawing>
      </w:r>
    </w:p>
    <w:p>
      <w:pPr>
        <w:pStyle w:val="ImageCaption"/>
        <w:rPr/>
      </w:pPr>
      <w:r>
        <w:rPr/>
        <w:t>Figure 1: 2D template matching of the large subunit of the ribosome in fib-milled neutrophil-like cells</w:t>
      </w:r>
      <w:ins w:id="628" w:author="Nikolaus Grigorieff" w:date="2022-04-18T23:32:00Z">
        <w:r>
          <w:rPr/>
          <w:t>.</w:t>
        </w:r>
      </w:ins>
      <w:r>
        <w:rPr/>
        <w:t xml:space="preserve"> (A) Overview image of the lamella. Major cellular regions are labeled, as Nucleus (Nuc), Mitochondria (M), and granular cytoplasm (GrCyt). FOVs where high-magnification images for template matching where acquired are indicated as boxes with the number of </w:t>
      </w:r>
      <w:del w:id="629" w:author="Nikolaus Grigorieff" w:date="2022-04-18T23:40:00Z">
        <w:r>
          <w:rPr/>
          <w:delText xml:space="preserve">matches </w:delText>
        </w:r>
      </w:del>
      <w:ins w:id="630" w:author="Nikolaus Grigorieff" w:date="2022-04-18T23:40:00Z">
        <w:r>
          <w:rPr/>
          <w:t xml:space="preserve">detected targets </w:t>
        </w:r>
      </w:ins>
      <w:r>
        <w:rPr/>
        <w:t xml:space="preserve">indicated on the bottom right. FOVs displayed in Panels B-E are color-coded. (B-E) FOVs with projection of </w:t>
      </w:r>
      <w:ins w:id="631" w:author="Nikolaus Grigorieff" w:date="2022-04-18T23:41:00Z">
        <w:r>
          <w:rPr/>
          <w:t xml:space="preserve">detected </w:t>
        </w:r>
      </w:ins>
      <w:r>
        <w:rPr/>
        <w:t>ribosome LSU</w:t>
      </w:r>
      <w:del w:id="632" w:author="Nikolaus Grigorieff" w:date="2022-04-18T23:41:00Z">
        <w:r>
          <w:rPr/>
          <w:delText xml:space="preserve"> matche</w:delText>
        </w:r>
      </w:del>
      <w:r>
        <w:rPr/>
        <w:t xml:space="preserve">s shown in green. (B) Perinuclear region, the only </w:t>
      </w:r>
      <w:del w:id="633" w:author="Nikolaus Grigorieff" w:date="2022-04-18T23:41:00Z">
        <w:r>
          <w:rPr/>
          <w:delText xml:space="preserve">matches </w:delText>
        </w:r>
      </w:del>
      <w:ins w:id="634" w:author="Nikolaus Grigorieff" w:date="2022-04-18T23:41:00Z">
        <w:r>
          <w:rPr/>
          <w:t xml:space="preserve">detected targets </w:t>
        </w:r>
      </w:ins>
      <w:r>
        <w:rPr/>
        <w:t>are in the cytoplasmic half. (C) Cytoplasmic region with high density of ribosomes</w:t>
      </w:r>
      <w:ins w:id="635" w:author="Nikolaus Grigorieff" w:date="2022-04-18T23:32:00Z">
        <w:r>
          <w:rPr/>
          <w:t>.</w:t>
        </w:r>
      </w:ins>
      <w:r>
        <w:rPr/>
        <w:t xml:space="preserve"> (D) Mitochondrium, as expected there are only </w:t>
      </w:r>
      <w:del w:id="636" w:author="Nikolaus Grigorieff" w:date="2022-04-18T23:42:00Z">
        <w:r>
          <w:rPr/>
          <w:delText xml:space="preserve">matches </w:delText>
        </w:r>
      </w:del>
      <w:ins w:id="637" w:author="Nikolaus Grigorieff" w:date="2022-04-18T23:42:00Z">
        <w:r>
          <w:rPr/>
          <w:t xml:space="preserve">targets </w:t>
        </w:r>
      </w:ins>
      <w:r>
        <w:rPr/>
        <w:t>in the cytoplasmic region</w:t>
      </w:r>
      <w:ins w:id="638" w:author="Nikolaus Grigorieff" w:date="2022-04-18T23:32:00Z">
        <w:r>
          <w:rPr/>
          <w:t>.</w:t>
        </w:r>
      </w:ins>
      <w:r>
        <w:rPr/>
        <w:t xml:space="preserve"> (E) Cytoplasm, with low density of ribosomes.</w:t>
      </w:r>
    </w:p>
    <w:p>
      <w:pPr>
        <w:pStyle w:val="CaptionedFigure"/>
        <w:rPr/>
      </w:pPr>
      <w:bookmarkStart w:id="34" w:name="fig%3Ainitmatching"/>
      <w:bookmarkStart w:id="35" w:name="fig%3Ainitmatching2"/>
      <w:bookmarkEnd w:id="34"/>
      <w:bookmarkEnd w:id="35"/>
      <w:r>
        <w:rPr/>
        <w:drawing>
          <wp:inline distT="0" distB="0" distL="0" distR="0">
            <wp:extent cx="5943600" cy="4116070"/>
            <wp:effectExtent l="0" t="0" r="0" b="0"/>
            <wp:docPr id="6" name="Image5" descr="Figure S1: 2D template matching of the large subunit of the ribosome in fib-milled neutrophil-like cells (A) Maximum intensity projection cross-correlation map of micrograph shown in Figure 1 (B+C) 3D plot of MIP regions indicated by color boxes in Pane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S1: 2D template matching of the large subunit of the ribosome in fib-milled neutrophil-like cells (A) Maximum intensity projection cross-correlation map of micrograph shown in Figure 1 (B+C) 3D plot of MIP regions indicated by color boxes in Panel A"/>
                    <pic:cNvPicPr>
                      <a:picLocks noChangeAspect="1" noChangeArrowheads="1"/>
                    </pic:cNvPicPr>
                  </pic:nvPicPr>
                  <pic:blipFill>
                    <a:blip r:embed="rId11"/>
                    <a:stretch>
                      <a:fillRect/>
                    </a:stretch>
                  </pic:blipFill>
                  <pic:spPr bwMode="auto">
                    <a:xfrm>
                      <a:off x="0" y="0"/>
                      <a:ext cx="5943600" cy="4116070"/>
                    </a:xfrm>
                    <a:prstGeom prst="rect">
                      <a:avLst/>
                    </a:prstGeom>
                  </pic:spPr>
                </pic:pic>
              </a:graphicData>
            </a:graphic>
          </wp:inline>
        </w:drawing>
      </w:r>
    </w:p>
    <w:p>
      <w:pPr>
        <w:pStyle w:val="ImageCaption"/>
        <w:rPr/>
      </w:pPr>
      <w:r>
        <w:rPr/>
        <w:t>Figure S1: 2D template matching of the large subunit of the ribosome in fib-milled neutrophil-like cells</w:t>
      </w:r>
      <w:ins w:id="639" w:author="Nikolaus Grigorieff" w:date="2022-04-18T23:31:00Z">
        <w:r>
          <w:rPr/>
          <w:t>.</w:t>
        </w:r>
      </w:ins>
      <w:r>
        <w:rPr/>
        <w:t xml:space="preserve"> (A) Maximum intensity projection </w:t>
      </w:r>
      <w:ins w:id="640" w:author="Nikolaus Grigorieff" w:date="2022-04-18T16:57:00Z">
        <w:r>
          <w:rPr/>
          <w:t xml:space="preserve">(MIP) </w:t>
        </w:r>
      </w:ins>
      <w:del w:id="641" w:author="Nikolaus Grigorieff" w:date="2022-04-18T16:57:00Z">
        <w:r>
          <w:rPr/>
          <w:delText xml:space="preserve">cross-correlation map </w:delText>
        </w:r>
      </w:del>
      <w:r>
        <w:rPr/>
        <w:t xml:space="preserve">of micrograph shown in Figure </w:t>
      </w:r>
      <w:hyperlink w:anchor="fig:initmatching">
        <w:r>
          <w:rPr>
            <w:rStyle w:val="InternetLink"/>
          </w:rPr>
          <w:t>1</w:t>
        </w:r>
      </w:hyperlink>
      <w:ins w:id="642" w:author="Nikolaus Grigorieff" w:date="2022-04-18T23:32:00Z">
        <w:r>
          <w:rPr>
            <w:rStyle w:val="InternetLink"/>
          </w:rPr>
          <w:t>.</w:t>
        </w:r>
      </w:ins>
      <w:r>
        <w:rPr/>
        <w:t xml:space="preserve"> (B+C) 3D plot of MIP regions indicated by color boxes in Panel A</w:t>
      </w:r>
    </w:p>
    <w:p>
      <w:pPr>
        <w:pStyle w:val="CaptionedFigure"/>
        <w:rPr/>
      </w:pPr>
      <w:bookmarkStart w:id="36" w:name="fig%3Ainitmatching2"/>
      <w:bookmarkStart w:id="37" w:name="fig%3Aapproach"/>
      <w:bookmarkEnd w:id="36"/>
      <w:bookmarkEnd w:id="37"/>
      <w:r>
        <w:rPr/>
        <w:drawing>
          <wp:inline distT="0" distB="0" distL="0" distR="0">
            <wp:extent cx="5943600" cy="5956300"/>
            <wp:effectExtent l="0" t="0" r="0" b="0"/>
            <wp:docPr id="7" name="Image6" descr="Figure 2: DeCo-LACE approach (A) Graphic demonstrating the data-collection strategy for DeCo-LACE. The electron beam is condensed to a diameter D_{Beam} that allows captured of the whole illuminated area on the camera. Beam-image shift along X and Y (BIS_X,$BIS_Y) is used to raster the whole lamella (B) Diagram of the collection algorithm (C) Example overview image of a lamella with the designated acquisition positions and the used beam diameter indicated with red circles (D+E) Representative micrographs takne with a condensed beam at eucentric focus (D) or fringe-free focus (E) (F) Boxplot of defocus measured by ctffind of micrographs taken by the DeCo-Lace approach on 4 lamella images at eucentric focus and 4 lamella imaged with fringe-free focus. (F+G) Lamella overview images of lamella imaged at eucentric focus (F) Overview image taken at low magnification (40Å pixel size) (G) Overview created by montaging high magnification images taken with the DeCo-Lace approach (1.5Å pixelsize) (H+I) Lamella overview images of lamella imaged at fringe-free focus (H) Overview image taken at low magnification (40Å pixel size) (I) Overview created by montaging high magnification images taken with the DeCo-Lace approach (1.5Å pixel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2: DeCo-LACE approach (A) Graphic demonstrating the data-collection strategy for DeCo-LACE. The electron beam is condensed to a diameter D_{Beam} that allows captured of the whole illuminated area on the camera. Beam-image shift along X and Y (BIS_X,$BIS_Y) is used to raster the whole lamella (B) Diagram of the collection algorithm (C) Example overview image of a lamella with the designated acquisition positions and the used beam diameter indicated with red circles (D+E) Representative micrographs takne with a condensed beam at eucentric focus (D) or fringe-free focus (E) (F) Boxplot of defocus measured by ctffind of micrographs taken by the DeCo-Lace approach on 4 lamella images at eucentric focus and 4 lamella imaged with fringe-free focus. (F+G) Lamella overview images of lamella imaged at eucentric focus (F) Overview image taken at low magnification (40Å pixel size) (G) Overview created by montaging high magnification images taken with the DeCo-Lace approach (1.5Å pixelsize) (H+I) Lamella overview images of lamella imaged at fringe-free focus (H) Overview image taken at low magnification (40Å pixel size) (I) Overview created by montaging high magnification images taken with the DeCo-Lace approach (1.5Å pixelsize)"/>
                    <pic:cNvPicPr>
                      <a:picLocks noChangeAspect="1" noChangeArrowheads="1"/>
                    </pic:cNvPicPr>
                  </pic:nvPicPr>
                  <pic:blipFill>
                    <a:blip r:embed="rId12"/>
                    <a:stretch>
                      <a:fillRect/>
                    </a:stretch>
                  </pic:blipFill>
                  <pic:spPr bwMode="auto">
                    <a:xfrm>
                      <a:off x="0" y="0"/>
                      <a:ext cx="5943600" cy="5956300"/>
                    </a:xfrm>
                    <a:prstGeom prst="rect">
                      <a:avLst/>
                    </a:prstGeom>
                  </pic:spPr>
                </pic:pic>
              </a:graphicData>
            </a:graphic>
          </wp:inline>
        </w:drawing>
      </w:r>
    </w:p>
    <w:p>
      <w:pPr>
        <w:pStyle w:val="ImageCaption"/>
        <w:rPr/>
      </w:pPr>
      <w:r>
        <w:rPr/>
        <w:t>Figure 2: DeCo-LACE approach</w:t>
      </w:r>
      <w:ins w:id="643" w:author="Nikolaus Grigorieff" w:date="2022-04-18T23:30:00Z">
        <w:r>
          <w:rPr/>
          <w:t>.</w:t>
        </w:r>
      </w:ins>
      <w:r>
        <w:rPr/>
        <w:t xml:space="preserve"> (A) Graphic demonstrating the data-collection strategy for DeCo-LACE. The electron beam is condensed to a diameter </w:t>
      </w:r>
      <w:r>
        <w:rPr/>
      </w:r>
      <m:oMath xmlns:m="http://schemas.openxmlformats.org/officeDocument/2006/math">
        <m:sSub>
          <m:e>
            <m:r>
              <w:rPr>
                <w:rFonts w:ascii="Cambria Math" w:hAnsi="Cambria Math"/>
              </w:rPr>
              <m:t xml:space="preserve">D</m:t>
            </m:r>
          </m:e>
          <m:sub>
            <m:r>
              <w:rPr>
                <w:rFonts w:ascii="Cambria Math" w:hAnsi="Cambria Math"/>
              </w:rPr>
              <m:t xml:space="preserve">Beam</m:t>
            </m:r>
          </m:sub>
        </m:sSub>
      </m:oMath>
      <w:r>
        <w:rPr/>
        <w:t xml:space="preserve"> that allows captured of the whole illuminated area on the camera. Beam</w:t>
      </w:r>
      <w:ins w:id="644" w:author="Nikolaus Grigorieff" w:date="2022-04-18T15:58:00Z">
        <w:r>
          <w:rPr/>
          <w:t xml:space="preserve"> </w:t>
        </w:r>
      </w:ins>
      <w:del w:id="645" w:author="Nikolaus Grigorieff" w:date="2022-04-18T15:58:00Z">
        <w:r>
          <w:rPr/>
          <w:delText>-</w:delText>
        </w:r>
      </w:del>
      <w:r>
        <w:rPr/>
        <w:t>image shift along X and Y (</w:t>
      </w:r>
      <w:r>
        <w:rPr/>
      </w:r>
      <m:oMath xmlns:m="http://schemas.openxmlformats.org/officeDocument/2006/math">
        <m:r>
          <w:rPr>
            <w:rFonts w:ascii="Cambria Math" w:hAnsi="Cambria Math"/>
          </w:rPr>
          <m:t xml:space="preserve">BI</m:t>
        </m:r>
        <m:sSub>
          <m:e>
            <m:r>
              <w:rPr>
                <w:rFonts w:ascii="Cambria Math" w:hAnsi="Cambria Math"/>
              </w:rPr>
              <m:t xml:space="preserve">S</m:t>
            </m:r>
          </m:e>
          <m:sub>
            <m:r>
              <w:rPr>
                <w:rFonts w:ascii="Cambria Math" w:hAnsi="Cambria Math"/>
              </w:rPr>
              <m:t xml:space="preserve">X</m:t>
            </m:r>
          </m:sub>
        </m:sSub>
      </m:oMath>
      <w:r>
        <w:rPr/>
        <w:t>,$</w:t>
      </w:r>
      <w:r>
        <w:rPr/>
      </w:r>
      <m:oMath xmlns:m="http://schemas.openxmlformats.org/officeDocument/2006/math">
        <m:r>
          <w:rPr>
            <w:rFonts w:ascii="Cambria Math" w:hAnsi="Cambria Math"/>
          </w:rPr>
          <m:t xml:space="preserve">BI</m:t>
        </m:r>
        <m:sSub>
          <m:e>
            <m:r>
              <w:rPr>
                <w:rFonts w:ascii="Cambria Math" w:hAnsi="Cambria Math"/>
              </w:rPr>
              <m:t xml:space="preserve">S</m:t>
            </m:r>
          </m:e>
          <m:sub>
            <m:r>
              <w:rPr>
                <w:rFonts w:ascii="Cambria Math" w:hAnsi="Cambria Math"/>
              </w:rPr>
              <m:t xml:space="preserve">Y</m:t>
            </m:r>
          </m:sub>
        </m:sSub>
      </m:oMath>
      <w:r>
        <w:rPr/>
        <w:t xml:space="preserve">) is used to </w:t>
      </w:r>
      <w:del w:id="646" w:author="Nikolaus Grigorieff" w:date="2022-04-18T23:29:00Z">
        <w:r>
          <w:rPr/>
          <w:delText xml:space="preserve">raster </w:delText>
        </w:r>
      </w:del>
      <w:ins w:id="647" w:author="Nikolaus Grigorieff" w:date="2022-04-18T23:29:00Z">
        <w:r>
          <w:rPr/>
          <w:t xml:space="preserve">scan </w:t>
        </w:r>
      </w:ins>
      <w:r>
        <w:rPr/>
        <w:t>the whole lamella</w:t>
      </w:r>
      <w:ins w:id="648" w:author="Nikolaus Grigorieff" w:date="2022-04-18T23:30:00Z">
        <w:r>
          <w:rPr/>
          <w:t>.</w:t>
        </w:r>
      </w:ins>
      <w:r>
        <w:rPr/>
        <w:t xml:space="preserve"> (B) Diagram of the collection algorithm</w:t>
      </w:r>
      <w:ins w:id="649" w:author="Nikolaus Grigorieff" w:date="2022-04-18T23:30:00Z">
        <w:r>
          <w:rPr/>
          <w:t>.</w:t>
        </w:r>
      </w:ins>
      <w:r>
        <w:rPr/>
        <w:t xml:space="preserve"> (C) Example overview image of a lamella with the designated acquisition positions and the used beam diameter indicated with red circles</w:t>
      </w:r>
      <w:ins w:id="650" w:author="Nikolaus Grigorieff" w:date="2022-04-18T23:30:00Z">
        <w:r>
          <w:rPr/>
          <w:t>.</w:t>
        </w:r>
      </w:ins>
      <w:r>
        <w:rPr/>
        <w:t xml:space="preserve"> (D+E) Representative micrographs takne with a condensed beam at eucentric focus (D) or fringe-free focus (E)</w:t>
      </w:r>
      <w:ins w:id="651" w:author="Nikolaus Grigorieff" w:date="2022-04-18T23:30:00Z">
        <w:r>
          <w:rPr/>
          <w:t>.</w:t>
        </w:r>
      </w:ins>
      <w:r>
        <w:rPr/>
        <w:t xml:space="preserve"> (F) Boxplot of defocus measured by ctffind of micrographs taken by the DeCo-Lace approach on </w:t>
      </w:r>
      <w:ins w:id="652" w:author="Nikolaus Grigorieff" w:date="2022-04-18T10:40:00Z">
        <w:r>
          <w:rPr/>
          <w:t>four</w:t>
        </w:r>
      </w:ins>
      <w:del w:id="653" w:author="Nikolaus Grigorieff" w:date="2022-04-18T10:40:00Z">
        <w:r>
          <w:rPr/>
          <w:delText>4</w:delText>
        </w:r>
      </w:del>
      <w:r>
        <w:rPr/>
        <w:t xml:space="preserve"> lamella images at eucentric focus and </w:t>
      </w:r>
      <w:ins w:id="654" w:author="Nikolaus Grigorieff" w:date="2022-04-18T10:40:00Z">
        <w:r>
          <w:rPr/>
          <w:t>four</w:t>
        </w:r>
      </w:ins>
      <w:del w:id="655" w:author="Nikolaus Grigorieff" w:date="2022-04-18T10:40:00Z">
        <w:r>
          <w:rPr/>
          <w:delText>4</w:delText>
        </w:r>
      </w:del>
      <w:r>
        <w:rPr/>
        <w:t xml:space="preserve"> lamella imaged with fringe-free focus. (F+G) Lamella overview images of lamella imaged at eucentric focus</w:t>
      </w:r>
      <w:ins w:id="656" w:author="Nikolaus Grigorieff" w:date="2022-04-18T23:31:00Z">
        <w:r>
          <w:rPr/>
          <w:t>.</w:t>
        </w:r>
      </w:ins>
      <w:r>
        <w:rPr/>
        <w:t xml:space="preserve"> (F) Overview image taken at low magnification (40Å pixel size)</w:t>
      </w:r>
      <w:ins w:id="657" w:author="Nikolaus Grigorieff" w:date="2022-04-18T23:31:00Z">
        <w:r>
          <w:rPr/>
          <w:t>.</w:t>
        </w:r>
      </w:ins>
      <w:r>
        <w:rPr/>
        <w:t xml:space="preserve"> (G) Overview created by montaging high magnification images taken with the DeCo-Lace approach (1.5Å pixelsize)</w:t>
      </w:r>
      <w:ins w:id="658" w:author="Nikolaus Grigorieff" w:date="2022-04-18T23:31:00Z">
        <w:r>
          <w:rPr/>
          <w:t>.</w:t>
        </w:r>
      </w:ins>
      <w:r>
        <w:rPr/>
        <w:t xml:space="preserve"> (H+I) Lamella overview images of lamella imaged at fringe-free focus</w:t>
      </w:r>
      <w:ins w:id="659" w:author="Nikolaus Grigorieff" w:date="2022-04-18T23:31:00Z">
        <w:r>
          <w:rPr/>
          <w:t>.</w:t>
        </w:r>
      </w:ins>
      <w:r>
        <w:rPr/>
        <w:t xml:space="preserve"> (H) Overview image taken at low magnification (40Å pixel size)</w:t>
      </w:r>
      <w:ins w:id="660" w:author="Nikolaus Grigorieff" w:date="2022-04-18T23:31:00Z">
        <w:r>
          <w:rPr/>
          <w:t>.</w:t>
        </w:r>
      </w:ins>
      <w:r>
        <w:rPr/>
        <w:t xml:space="preserve"> (I) Overview created by montaging high magnification images taken with the DeCo-Lace approach (1.5Å pixelsize)</w:t>
      </w:r>
    </w:p>
    <w:p>
      <w:pPr>
        <w:pStyle w:val="CaptionedFigure"/>
        <w:rPr/>
      </w:pPr>
      <w:bookmarkStart w:id="38" w:name="fig%3Aapproach"/>
      <w:bookmarkStart w:id="39" w:name="fig%3Alamella_images"/>
      <w:bookmarkEnd w:id="38"/>
      <w:bookmarkEnd w:id="39"/>
      <w:r>
        <w:rPr/>
        <w:drawing>
          <wp:inline distT="0" distB="0" distL="0" distR="0">
            <wp:extent cx="5943600" cy="3097530"/>
            <wp:effectExtent l="0" t="0" r="0" b="0"/>
            <wp:docPr id="8" name="Image7" descr="Figure S2: Overview images of lamellae imaged using the DeCo-LACE approach taken at low-magn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S2: Overview images of lamellae imaged using the DeCo-LACE approach taken at low-magnification"/>
                    <pic:cNvPicPr>
                      <a:picLocks noChangeAspect="1" noChangeArrowheads="1"/>
                    </pic:cNvPicPr>
                  </pic:nvPicPr>
                  <pic:blipFill>
                    <a:blip r:embed="rId13"/>
                    <a:stretch>
                      <a:fillRect/>
                    </a:stretch>
                  </pic:blipFill>
                  <pic:spPr bwMode="auto">
                    <a:xfrm>
                      <a:off x="0" y="0"/>
                      <a:ext cx="5943600" cy="3097530"/>
                    </a:xfrm>
                    <a:prstGeom prst="rect">
                      <a:avLst/>
                    </a:prstGeom>
                  </pic:spPr>
                </pic:pic>
              </a:graphicData>
            </a:graphic>
          </wp:inline>
        </w:drawing>
      </w:r>
    </w:p>
    <w:p>
      <w:pPr>
        <w:pStyle w:val="ImageCaption"/>
        <w:rPr/>
      </w:pPr>
      <w:r>
        <w:rPr/>
        <w:t>Figure S2: Overview images of lamellae imaged using the DeCo-LACE approach taken at low-magnification</w:t>
      </w:r>
    </w:p>
    <w:p>
      <w:pPr>
        <w:pStyle w:val="CaptionedFigure"/>
        <w:rPr/>
      </w:pPr>
      <w:bookmarkStart w:id="40" w:name="fig%3Alamella_images"/>
      <w:bookmarkStart w:id="41" w:name="fig%3Alamella_spatial_info"/>
      <w:bookmarkEnd w:id="40"/>
      <w:bookmarkEnd w:id="41"/>
      <w:r>
        <w:rPr/>
        <w:drawing>
          <wp:inline distT="0" distB="0" distL="0" distR="0">
            <wp:extent cx="5943600" cy="6346190"/>
            <wp:effectExtent l="0" t="0" r="0" b="0"/>
            <wp:docPr id="9" name="Image8" descr="Figure S3: Defocus estimation of individual tiles of DeCo-Lace montages (A) Defocus values of individual micrographs taken using the DeCo-Lace approach plotted as a function of the Beam-Image-Shift values. (B) Defocus astigmatism of individual micrographs taken using the DeCo-Lace approach plotted as a function of the Beam-Image-Shif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S3: Defocus estimation of individual tiles of DeCo-Lace montages (A) Defocus values of individual micrographs taken using the DeCo-Lace approach plotted as a function of the Beam-Image-Shift values. (B) Defocus astigmatism of individual micrographs taken using the DeCo-Lace approach plotted as a function of the Beam-Image-Shift values."/>
                    <pic:cNvPicPr>
                      <a:picLocks noChangeAspect="1" noChangeArrowheads="1"/>
                    </pic:cNvPicPr>
                  </pic:nvPicPr>
                  <pic:blipFill>
                    <a:blip r:embed="rId14"/>
                    <a:stretch>
                      <a:fillRect/>
                    </a:stretch>
                  </pic:blipFill>
                  <pic:spPr bwMode="auto">
                    <a:xfrm>
                      <a:off x="0" y="0"/>
                      <a:ext cx="5943600" cy="6346190"/>
                    </a:xfrm>
                    <a:prstGeom prst="rect">
                      <a:avLst/>
                    </a:prstGeom>
                  </pic:spPr>
                </pic:pic>
              </a:graphicData>
            </a:graphic>
          </wp:inline>
        </w:drawing>
      </w:r>
    </w:p>
    <w:p>
      <w:pPr>
        <w:pStyle w:val="ImageCaption"/>
        <w:rPr/>
      </w:pPr>
      <w:r>
        <w:rPr/>
        <w:t>Figure S3: Defocus estimation of individual tiles of DeCo-Lace montages</w:t>
      </w:r>
      <w:ins w:id="661" w:author="Nikolaus Grigorieff" w:date="2022-04-18T23:32:00Z">
        <w:r>
          <w:rPr/>
          <w:t>.</w:t>
        </w:r>
      </w:ins>
      <w:r>
        <w:rPr/>
        <w:t xml:space="preserve"> (A) Defocus values of individual micrographs taken using the DeCo-Lace approach plotted as a function of the </w:t>
      </w:r>
      <w:ins w:id="662" w:author="Nikolaus Grigorieff" w:date="2022-04-18T15:59:00Z">
        <w:r>
          <w:rPr/>
          <w:t>b</w:t>
        </w:r>
      </w:ins>
      <w:del w:id="663" w:author="Nikolaus Grigorieff" w:date="2022-04-18T15:59:00Z">
        <w:r>
          <w:rPr/>
          <w:delText>B</w:delText>
        </w:r>
      </w:del>
      <w:r>
        <w:rPr/>
        <w:t>eam</w:t>
      </w:r>
      <w:ins w:id="664" w:author="Nikolaus Grigorieff" w:date="2022-04-18T15:59:00Z">
        <w:r>
          <w:rPr/>
          <w:t xml:space="preserve"> </w:t>
        </w:r>
      </w:ins>
      <w:del w:id="665" w:author="Nikolaus Grigorieff" w:date="2022-04-18T15:59:00Z">
        <w:r>
          <w:rPr/>
          <w:delText>-</w:delText>
        </w:r>
      </w:del>
      <w:ins w:id="666" w:author="Nikolaus Grigorieff" w:date="2022-04-18T15:59:00Z">
        <w:r>
          <w:rPr/>
          <w:t>i</w:t>
        </w:r>
      </w:ins>
      <w:del w:id="667" w:author="Nikolaus Grigorieff" w:date="2022-04-18T15:59:00Z">
        <w:r>
          <w:rPr/>
          <w:delText>I</w:delText>
        </w:r>
      </w:del>
      <w:r>
        <w:rPr/>
        <w:t>mage-</w:t>
      </w:r>
      <w:ins w:id="668" w:author="Nikolaus Grigorieff" w:date="2022-04-18T15:59:00Z">
        <w:r>
          <w:rPr/>
          <w:t>s</w:t>
        </w:r>
      </w:ins>
      <w:del w:id="669" w:author="Nikolaus Grigorieff" w:date="2022-04-18T15:59:00Z">
        <w:r>
          <w:rPr/>
          <w:delText>S</w:delText>
        </w:r>
      </w:del>
      <w:r>
        <w:rPr/>
        <w:t xml:space="preserve">hift values. (B) Defocus astigmatism of individual micrographs taken using the DeCo-Lace approach plotted as a function of the </w:t>
      </w:r>
      <w:del w:id="670" w:author="Nikolaus Grigorieff" w:date="2022-04-18T15:59:00Z">
        <w:r>
          <w:rPr/>
          <w:delText>Beam-I</w:delText>
        </w:r>
      </w:del>
      <w:ins w:id="671" w:author="Nikolaus Grigorieff" w:date="2022-04-18T15:59:00Z">
        <w:r>
          <w:rPr/>
          <w:t>i</w:t>
        </w:r>
      </w:ins>
      <w:r>
        <w:rPr/>
        <w:t>mage-</w:t>
      </w:r>
      <w:ins w:id="672" w:author="Nikolaus Grigorieff" w:date="2022-04-18T15:59:00Z">
        <w:r>
          <w:rPr/>
          <w:t>s</w:t>
        </w:r>
      </w:ins>
      <w:del w:id="673" w:author="Nikolaus Grigorieff" w:date="2022-04-18T15:59:00Z">
        <w:r>
          <w:rPr/>
          <w:delText>S</w:delText>
        </w:r>
      </w:del>
      <w:r>
        <w:rPr/>
        <w:t>hift values.</w:t>
      </w:r>
    </w:p>
    <w:p>
      <w:pPr>
        <w:pStyle w:val="CaptionedFigure"/>
        <w:rPr/>
      </w:pPr>
      <w:bookmarkStart w:id="42" w:name="fig%3Alamella_spatial_info"/>
      <w:bookmarkStart w:id="43" w:name="fig%3Acrop_unblur"/>
      <w:bookmarkEnd w:id="42"/>
      <w:bookmarkEnd w:id="43"/>
      <w:r>
        <w:rPr/>
        <w:drawing>
          <wp:inline distT="0" distB="0" distL="0" distR="0">
            <wp:extent cx="5943600" cy="3985895"/>
            <wp:effectExtent l="0" t="0" r="0" b="0"/>
            <wp:docPr id="10" name="Image9" descr="Figure S4: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hte cropped region to estimate the shi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S4: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hte cropped region to estimate the shifts"/>
                    <pic:cNvPicPr>
                      <a:picLocks noChangeAspect="1" noChangeArrowheads="1"/>
                    </pic:cNvPicPr>
                  </pic:nvPicPr>
                  <pic:blipFill>
                    <a:blip r:embed="rId15"/>
                    <a:stretch>
                      <a:fillRect/>
                    </a:stretch>
                  </pic:blipFill>
                  <pic:spPr bwMode="auto">
                    <a:xfrm>
                      <a:off x="0" y="0"/>
                      <a:ext cx="5943600" cy="3985895"/>
                    </a:xfrm>
                    <a:prstGeom prst="rect">
                      <a:avLst/>
                    </a:prstGeom>
                  </pic:spPr>
                </pic:pic>
              </a:graphicData>
            </a:graphic>
          </wp:inline>
        </w:drawing>
      </w:r>
    </w:p>
    <w:p>
      <w:pPr>
        <w:pStyle w:val="ImageCaption"/>
        <w:rPr/>
      </w:pPr>
      <w:r>
        <w:rPr/>
        <w:t>Figure S4: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w:t>
      </w:r>
      <w:ins w:id="674" w:author="Nikolaus Grigorieff" w:date="2022-04-18T23:33:00Z">
        <w:r>
          <w:rPr/>
          <w:t>.</w:t>
        </w:r>
      </w:ins>
      <w:r>
        <w:rPr/>
        <w:t xml:space="preserve"> (B) Notion correction of a cropped region of the movie that eliminates the beam edges</w:t>
      </w:r>
      <w:ins w:id="675" w:author="Nikolaus Grigorieff" w:date="2022-04-18T23:33:00Z">
        <w:r>
          <w:rPr/>
          <w:t>.</w:t>
        </w:r>
      </w:ins>
      <w:r>
        <w:rPr/>
        <w:t xml:space="preserve"> (C) Motion correction of the whole movie, using only </w:t>
      </w:r>
      <w:del w:id="676" w:author="Nikolaus Grigorieff" w:date="2022-04-18T23:33:00Z">
        <w:r>
          <w:rPr/>
          <w:delText>h</w:delText>
        </w:r>
      </w:del>
      <w:r>
        <w:rPr/>
        <w:t>t</w:t>
      </w:r>
      <w:ins w:id="677" w:author="Nikolaus Grigorieff" w:date="2022-04-18T23:33:00Z">
        <w:r>
          <w:rPr/>
          <w:t>h</w:t>
        </w:r>
      </w:ins>
      <w:r>
        <w:rPr/>
        <w:t xml:space="preserve">e </w:t>
      </w:r>
      <w:del w:id="678" w:author="Nikolaus Grigorieff" w:date="2022-04-18T23:33:00Z">
        <w:r>
          <w:rPr/>
          <w:delText xml:space="preserve">cropped </w:delText>
        </w:r>
      </w:del>
      <w:ins w:id="679" w:author="Nikolaus Grigorieff" w:date="2022-04-18T23:33:00Z">
        <w:r>
          <w:rPr/>
          <w:t xml:space="preserve">central </w:t>
        </w:r>
      </w:ins>
      <w:r>
        <w:rPr/>
        <w:t>region to estimate the shifts</w:t>
      </w:r>
    </w:p>
    <w:p>
      <w:pPr>
        <w:pStyle w:val="CaptionedFigure"/>
        <w:rPr/>
      </w:pPr>
      <w:bookmarkStart w:id="44" w:name="fig%3Acrop_unblur"/>
      <w:bookmarkStart w:id="45" w:name="fig%3Alamella_motion_thickness"/>
      <w:bookmarkEnd w:id="44"/>
      <w:bookmarkEnd w:id="45"/>
      <w:r>
        <w:rPr/>
        <w:drawing>
          <wp:inline distT="0" distB="0" distL="0" distR="0">
            <wp:extent cx="5943600" cy="6346190"/>
            <wp:effectExtent l="0" t="0" r="0" b="0"/>
            <wp:docPr id="11" name="Image10" descr="Figure S5: Motion correction of individual tiles imaged using the DeCo-LACE approach (A) Total estimated motion of individual micrographs taken using the DeCo-Lace approach plotted as a function of the Beam-Image-Shift values. (B) Electron intensity of individual micrographs taken using the DeCo-Lace approach plotted as a function of the Beam-Image-Shif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S5: Motion correction of individual tiles imaged using the DeCo-LACE approach (A) Total estimated motion of individual micrographs taken using the DeCo-Lace approach plotted as a function of the Beam-Image-Shift values. (B) Electron intensity of individual micrographs taken using the DeCo-Lace approach plotted as a function of the Beam-Image-Shift values."/>
                    <pic:cNvPicPr>
                      <a:picLocks noChangeAspect="1" noChangeArrowheads="1"/>
                    </pic:cNvPicPr>
                  </pic:nvPicPr>
                  <pic:blipFill>
                    <a:blip r:embed="rId16"/>
                    <a:stretch>
                      <a:fillRect/>
                    </a:stretch>
                  </pic:blipFill>
                  <pic:spPr bwMode="auto">
                    <a:xfrm>
                      <a:off x="0" y="0"/>
                      <a:ext cx="5943600" cy="6346190"/>
                    </a:xfrm>
                    <a:prstGeom prst="rect">
                      <a:avLst/>
                    </a:prstGeom>
                  </pic:spPr>
                </pic:pic>
              </a:graphicData>
            </a:graphic>
          </wp:inline>
        </w:drawing>
      </w:r>
    </w:p>
    <w:p>
      <w:pPr>
        <w:pStyle w:val="ImageCaption"/>
        <w:rPr/>
      </w:pPr>
      <w:r>
        <w:rPr/>
        <w:t>Figure S5: Motion correction of individual tiles imaged using the DeCo-LACE approach</w:t>
      </w:r>
      <w:ins w:id="680" w:author="Nikolaus Grigorieff" w:date="2022-04-18T23:33:00Z">
        <w:r>
          <w:rPr/>
          <w:t>.</w:t>
        </w:r>
      </w:ins>
      <w:r>
        <w:rPr/>
        <w:t xml:space="preserve"> (A) Total estimated motion of individual micrographs taken using the DeCo-Lace approach plotted as a function of the </w:t>
      </w:r>
      <w:ins w:id="681" w:author="Nikolaus Grigorieff" w:date="2022-04-18T15:58:00Z">
        <w:r>
          <w:rPr/>
          <w:t>b</w:t>
        </w:r>
      </w:ins>
      <w:del w:id="682" w:author="Nikolaus Grigorieff" w:date="2022-04-18T15:58:00Z">
        <w:r>
          <w:rPr/>
          <w:delText>B</w:delText>
        </w:r>
      </w:del>
      <w:r>
        <w:rPr/>
        <w:t>eam</w:t>
      </w:r>
      <w:ins w:id="683" w:author="Nikolaus Grigorieff" w:date="2022-04-18T15:58:00Z">
        <w:r>
          <w:rPr/>
          <w:t xml:space="preserve"> </w:t>
        </w:r>
      </w:ins>
      <w:del w:id="684" w:author="Nikolaus Grigorieff" w:date="2022-04-18T15:58:00Z">
        <w:r>
          <w:rPr/>
          <w:delText>-</w:delText>
        </w:r>
      </w:del>
      <w:ins w:id="685" w:author="Nikolaus Grigorieff" w:date="2022-04-18T15:58:00Z">
        <w:r>
          <w:rPr/>
          <w:t>i</w:t>
        </w:r>
      </w:ins>
      <w:del w:id="686" w:author="Nikolaus Grigorieff" w:date="2022-04-18T15:58:00Z">
        <w:r>
          <w:rPr/>
          <w:delText>I</w:delText>
        </w:r>
      </w:del>
      <w:r>
        <w:rPr/>
        <w:t>mage-</w:t>
      </w:r>
      <w:ins w:id="687" w:author="Nikolaus Grigorieff" w:date="2022-04-18T15:58:00Z">
        <w:r>
          <w:rPr/>
          <w:t>s</w:t>
        </w:r>
      </w:ins>
      <w:del w:id="688" w:author="Nikolaus Grigorieff" w:date="2022-04-18T15:58:00Z">
        <w:r>
          <w:rPr/>
          <w:delText>S</w:delText>
        </w:r>
      </w:del>
      <w:r>
        <w:rPr/>
        <w:t xml:space="preserve">hift values. (B) Electron intensity of individual micrographs taken using the DeCo-Lace approach plotted as a function of the </w:t>
      </w:r>
      <w:del w:id="689" w:author="Nikolaus Grigorieff" w:date="2022-04-18T15:58:00Z">
        <w:r>
          <w:rPr/>
          <w:delText>Beam-</w:delText>
        </w:r>
      </w:del>
      <w:ins w:id="690" w:author="Nikolaus Grigorieff" w:date="2022-04-18T15:58:00Z">
        <w:r>
          <w:rPr/>
          <w:t>i</w:t>
        </w:r>
      </w:ins>
      <w:del w:id="691" w:author="Nikolaus Grigorieff" w:date="2022-04-18T15:58:00Z">
        <w:r>
          <w:rPr/>
          <w:delText>I</w:delText>
        </w:r>
      </w:del>
      <w:r>
        <w:rPr/>
        <w:t>mage-</w:t>
      </w:r>
      <w:ins w:id="692" w:author="Nikolaus Grigorieff" w:date="2022-04-18T15:58:00Z">
        <w:r>
          <w:rPr/>
          <w:t>s</w:t>
        </w:r>
      </w:ins>
      <w:del w:id="693" w:author="Nikolaus Grigorieff" w:date="2022-04-18T15:58:00Z">
        <w:r>
          <w:rPr/>
          <w:delText>S</w:delText>
        </w:r>
      </w:del>
      <w:r>
        <w:rPr/>
        <w:t>hift values.</w:t>
      </w:r>
    </w:p>
    <w:p>
      <w:pPr>
        <w:pStyle w:val="CaptionedFigure"/>
        <w:rPr/>
      </w:pPr>
      <w:bookmarkStart w:id="46" w:name="fig%3Alamella_motion_thickness"/>
      <w:bookmarkStart w:id="47" w:name="fig%3Amatching_stat"/>
      <w:bookmarkEnd w:id="46"/>
      <w:bookmarkEnd w:id="47"/>
      <w:r>
        <w:rPr/>
        <w:drawing>
          <wp:inline distT="0" distB="0" distL="0" distR="0">
            <wp:extent cx="5943600" cy="3928110"/>
            <wp:effectExtent l="0" t="0" r="0" b="0"/>
            <wp:docPr id="12" name="Image11" descr="Figure 3: Statistics of 2DTM on lamella imaged using DeCo-LACE (A) Number of matches of each lamella (B) Distribution of matches per tile in each lamella. Only tiles with two or more matches were included (C) Distribution of SNRs in each lamella (D) For each lamella an average of all tiles is shown. Overlaid is a scatterplot of all matches in these tiles according to their in-tile coordinates. Scatterplot is color according to the SNR. There are no matches in the top circle-circle intersection due to radiation damage from previous expo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3: Statistics of 2DTM on lamella imaged using DeCo-LACE (A) Number of matches of each lamella (B) Distribution of matches per tile in each lamella. Only tiles with two or more matches were included (C) Distribution of SNRs in each lamella (D) For each lamella an average of all tiles is shown. Overlaid is a scatterplot of all matches in these tiles according to their in-tile coordinates. Scatterplot is color according to the SNR. There are no matches in the top circle-circle intersection due to radiation damage from previous exposures."/>
                    <pic:cNvPicPr>
                      <a:picLocks noChangeAspect="1" noChangeArrowheads="1"/>
                    </pic:cNvPicPr>
                  </pic:nvPicPr>
                  <pic:blipFill>
                    <a:blip r:embed="rId17"/>
                    <a:stretch>
                      <a:fillRect/>
                    </a:stretch>
                  </pic:blipFill>
                  <pic:spPr bwMode="auto">
                    <a:xfrm>
                      <a:off x="0" y="0"/>
                      <a:ext cx="5943600" cy="3928110"/>
                    </a:xfrm>
                    <a:prstGeom prst="rect">
                      <a:avLst/>
                    </a:prstGeom>
                  </pic:spPr>
                </pic:pic>
              </a:graphicData>
            </a:graphic>
          </wp:inline>
        </w:drawing>
      </w:r>
    </w:p>
    <w:p>
      <w:pPr>
        <w:pStyle w:val="ImageCaption"/>
        <w:rPr/>
      </w:pPr>
      <w:r>
        <w:rPr/>
        <w:t>Figure 3: Statistics of 2DTM on lamella imaged using DeCo-LACE</w:t>
      </w:r>
      <w:ins w:id="694" w:author="Nikolaus Grigorieff" w:date="2022-04-18T23:34:00Z">
        <w:r>
          <w:rPr/>
          <w:t>.</w:t>
        </w:r>
      </w:ins>
      <w:r>
        <w:rPr/>
        <w:t xml:space="preserve"> (A) Number of </w:t>
      </w:r>
      <w:del w:id="695" w:author="Nikolaus Grigorieff" w:date="2022-04-18T23:42:00Z">
        <w:r>
          <w:rPr/>
          <w:delText xml:space="preserve">matches </w:delText>
        </w:r>
      </w:del>
      <w:ins w:id="696" w:author="Nikolaus Grigorieff" w:date="2022-04-18T23:42:00Z">
        <w:r>
          <w:rPr/>
          <w:t>detected targets in</w:t>
        </w:r>
      </w:ins>
      <w:del w:id="697" w:author="Nikolaus Grigorieff" w:date="2022-04-18T23:42:00Z">
        <w:r>
          <w:rPr/>
          <w:delText>of</w:delText>
        </w:r>
      </w:del>
      <w:r>
        <w:rPr/>
        <w:t xml:space="preserve"> each lamella</w:t>
      </w:r>
      <w:ins w:id="698" w:author="Nikolaus Grigorieff" w:date="2022-04-18T23:34:00Z">
        <w:r>
          <w:rPr/>
          <w:t>.</w:t>
        </w:r>
      </w:ins>
      <w:r>
        <w:rPr/>
        <w:t xml:space="preserve"> (B) Distribution of </w:t>
      </w:r>
      <w:del w:id="699" w:author="Nikolaus Grigorieff" w:date="2022-04-18T23:42:00Z">
        <w:r>
          <w:rPr/>
          <w:delText xml:space="preserve">matches </w:delText>
        </w:r>
      </w:del>
      <w:ins w:id="700" w:author="Nikolaus Grigorieff" w:date="2022-04-18T23:42:00Z">
        <w:r>
          <w:rPr/>
          <w:t xml:space="preserve">targets </w:t>
        </w:r>
      </w:ins>
      <w:r>
        <w:rPr/>
        <w:t xml:space="preserve">per tile in each lamella. Only tiles with two or more </w:t>
      </w:r>
      <w:del w:id="701" w:author="Nikolaus Grigorieff" w:date="2022-04-18T23:42:00Z">
        <w:r>
          <w:rPr/>
          <w:delText xml:space="preserve">matches </w:delText>
        </w:r>
      </w:del>
      <w:ins w:id="702" w:author="Nikolaus Grigorieff" w:date="2022-04-18T23:42:00Z">
        <w:r>
          <w:rPr/>
          <w:t xml:space="preserve">targets </w:t>
        </w:r>
      </w:ins>
      <w:r>
        <w:rPr/>
        <w:t>were included</w:t>
      </w:r>
      <w:ins w:id="703" w:author="Nikolaus Grigorieff" w:date="2022-04-18T23:34:00Z">
        <w:r>
          <w:rPr/>
          <w:t>.</w:t>
        </w:r>
      </w:ins>
      <w:r>
        <w:rPr/>
        <w:t xml:space="preserve"> (C) Distribution of SNRs in each lamella</w:t>
      </w:r>
      <w:ins w:id="704" w:author="Nikolaus Grigorieff" w:date="2022-04-18T23:34:00Z">
        <w:r>
          <w:rPr/>
          <w:t>.</w:t>
        </w:r>
      </w:ins>
      <w:r>
        <w:rPr/>
        <w:t xml:space="preserve"> (D) For each lamella an average of all tiles is shown. Overlaid is a scatterplot of all </w:t>
      </w:r>
      <w:del w:id="705" w:author="Nikolaus Grigorieff" w:date="2022-04-18T23:42:00Z">
        <w:r>
          <w:rPr/>
          <w:delText xml:space="preserve">matches </w:delText>
        </w:r>
      </w:del>
      <w:ins w:id="706" w:author="Nikolaus Grigorieff" w:date="2022-04-18T23:42:00Z">
        <w:r>
          <w:rPr/>
          <w:t xml:space="preserve">detected targets </w:t>
        </w:r>
      </w:ins>
      <w:r>
        <w:rPr/>
        <w:t xml:space="preserve">in these tiles according to their in-tile coordinates. Scatterplot is color according to the </w:t>
      </w:r>
      <w:ins w:id="707" w:author="Nikolaus Grigorieff" w:date="2022-04-18T23:43:00Z">
        <w:r>
          <w:rPr/>
          <w:t xml:space="preserve">detection </w:t>
        </w:r>
      </w:ins>
      <w:r>
        <w:rPr/>
        <w:t xml:space="preserve">SNR. There are no </w:t>
      </w:r>
      <w:del w:id="708" w:author="Nikolaus Grigorieff" w:date="2022-04-18T23:34:00Z">
        <w:r>
          <w:rPr/>
          <w:delText xml:space="preserve">matches </w:delText>
        </w:r>
      </w:del>
      <w:ins w:id="709" w:author="Nikolaus Grigorieff" w:date="2022-04-18T23:34:00Z">
        <w:r>
          <w:rPr/>
          <w:t xml:space="preserve">detected targets </w:t>
        </w:r>
      </w:ins>
      <w:r>
        <w:rPr/>
        <w:t>in the top circle-circle intersection due to radiation damage from previous exposures.</w:t>
      </w:r>
    </w:p>
    <w:p>
      <w:pPr>
        <w:pStyle w:val="CaptionedFigure"/>
        <w:rPr/>
      </w:pPr>
      <w:bookmarkStart w:id="48" w:name="fig%3Amatching_stat"/>
      <w:bookmarkStart w:id="49" w:name="fig%3Amatching_euc"/>
      <w:bookmarkEnd w:id="48"/>
      <w:bookmarkEnd w:id="49"/>
      <w:r>
        <w:rPr/>
        <w:drawing>
          <wp:inline distT="0" distB="0" distL="0" distR="0">
            <wp:extent cx="5943600" cy="4383405"/>
            <wp:effectExtent l="0" t="0" r="0" b="0"/>
            <wp:docPr id="13" name="Image12" descr="Figure 4: Template matching in lamella imaged using the DeCo-Lace approach at eucentric focus (A) Montage of Lamella_\textrm{EUC} 1 overlaid with matches according to their montage coordinates (B) Side view of matche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4: Template matching in lamella imaged using the DeCo-Lace approach at eucentric focus (A) Montage of Lamella_\textrm{EUC} 1 overlaid with matches according to their montage coordinates (B) Side view of matche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pic:cNvPicPr>
                      <a:picLocks noChangeAspect="1" noChangeArrowheads="1"/>
                    </pic:cNvPicPr>
                  </pic:nvPicPr>
                  <pic:blipFill>
                    <a:blip r:embed="rId18"/>
                    <a:stretch>
                      <a:fillRect/>
                    </a:stretch>
                  </pic:blipFill>
                  <pic:spPr bwMode="auto">
                    <a:xfrm>
                      <a:off x="0" y="0"/>
                      <a:ext cx="5943600" cy="4383405"/>
                    </a:xfrm>
                    <a:prstGeom prst="rect">
                      <a:avLst/>
                    </a:prstGeom>
                  </pic:spPr>
                </pic:pic>
              </a:graphicData>
            </a:graphic>
          </wp:inline>
        </w:drawing>
      </w:r>
    </w:p>
    <w:p>
      <w:pPr>
        <w:pStyle w:val="ImageCaption"/>
        <w:rPr/>
      </w:pPr>
      <w:r>
        <w:rPr/>
        <w:t>Figure 4: Template matching in lamella imaged using the DeCo-Lace approach at eucentric focus</w:t>
      </w:r>
      <w:ins w:id="710" w:author="Nikolaus Grigorieff" w:date="2022-04-18T23:34:00Z">
        <w:r>
          <w:rPr/>
          <w:t>.</w:t>
        </w:r>
      </w:ins>
      <w:r>
        <w:rPr/>
        <w:t xml:space="preserve"> (A) Montage of Lamella</w:t>
      </w:r>
      <w:r>
        <w:rPr/>
      </w:r>
      <m:oMath xmlns:m="http://schemas.openxmlformats.org/officeDocument/2006/math">
        <m:sSub>
          <m:e/>
          <m:sub>
            <m:r>
              <m:rPr>
                <m:lit/>
                <m:nor/>
              </m:rPr>
              <w:rPr>
                <w:rFonts w:ascii="Cambria Math" w:hAnsi="Cambria Math"/>
              </w:rPr>
              <m:t xml:space="preserve">EUC</m:t>
            </m:r>
          </m:sub>
        </m:sSub>
      </m:oMath>
      <w:r>
        <w:rPr/>
        <w:t xml:space="preserve"> 1 overlaid with </w:t>
      </w:r>
      <w:del w:id="711" w:author="Nikolaus Grigorieff" w:date="2022-04-18T23:43:00Z">
        <w:r>
          <w:rPr/>
          <w:delText xml:space="preserve">matches </w:delText>
        </w:r>
      </w:del>
      <w:ins w:id="712" w:author="Nikolaus Grigorieff" w:date="2022-04-18T23:43:00Z">
        <w:r>
          <w:rPr/>
          <w:t xml:space="preserve">detected targets </w:t>
        </w:r>
      </w:ins>
      <w:r>
        <w:rPr/>
        <w:t>according to their montage coordinates</w:t>
      </w:r>
      <w:ins w:id="713" w:author="Nikolaus Grigorieff" w:date="2022-04-18T23:34:00Z">
        <w:r>
          <w:rPr/>
          <w:t>.</w:t>
        </w:r>
      </w:ins>
      <w:r>
        <w:rPr/>
        <w:t xml:space="preserve"> (B) Side view of </w:t>
      </w:r>
      <w:del w:id="714" w:author="Nikolaus Grigorieff" w:date="2022-04-18T23:43:00Z">
        <w:r>
          <w:rPr/>
          <w:delText xml:space="preserve">matches </w:delText>
        </w:r>
      </w:del>
      <w:ins w:id="715" w:author="Nikolaus Grigorieff" w:date="2022-04-18T23:43:00Z">
        <w:r>
          <w:rPr/>
          <w:t xml:space="preserve">targets </w:t>
        </w:r>
      </w:ins>
      <w:r>
        <w:rPr/>
        <w:t>in the lamella, such that the direction of the electron beam is horizontal. (C-F) Magnified area of panel A showing rough ER with associated ribosomes</w:t>
      </w:r>
      <w:ins w:id="716" w:author="Nikolaus Grigorieff" w:date="2022-04-18T23:34:00Z">
        <w:r>
          <w:rPr/>
          <w:t xml:space="preserve"> </w:t>
        </w:r>
      </w:ins>
      <w:r>
        <w:rPr/>
        <w:t>(C), outer nuclear membrane with associated ribosomes (D), ribsomes arranged in a circular fashion(E), ribosomes enclosed in a less electron dense inclusion in a granule</w:t>
      </w:r>
      <w:ins w:id="717" w:author="Nikolaus Grigorieff" w:date="2022-04-18T23:34:00Z">
        <w:r>
          <w:rPr/>
          <w:t xml:space="preserve"> </w:t>
        </w:r>
      </w:ins>
      <w:r>
        <w:rPr/>
        <w:t>(F).</w:t>
      </w:r>
    </w:p>
    <w:p>
      <w:pPr>
        <w:pStyle w:val="CaptionedFigure"/>
        <w:rPr/>
      </w:pPr>
      <w:bookmarkStart w:id="50" w:name="fig%3Amatching_euc"/>
      <w:bookmarkStart w:id="51" w:name="fig%3Amatching_fff"/>
      <w:bookmarkEnd w:id="50"/>
      <w:bookmarkEnd w:id="51"/>
      <w:r>
        <w:rPr/>
        <w:drawing>
          <wp:inline distT="0" distB="0" distL="0" distR="0">
            <wp:extent cx="5943600" cy="4383405"/>
            <wp:effectExtent l="0" t="0" r="0" b="0"/>
            <wp:docPr id="14" name="Image13" descr="Figure 5: Template matching in lamella imaged using the DeCo-Lace approach at fringe-free focus (A) Montage of Lamella_\textrm{FFF} 4 overlaid with matches according to their montage coordinates (B) Side view of matches in the lamella, such that the direction of the electron beam is horizontal. (C-E) Magnified area of panel A showing rough ER with associated ribosomes(C) and ribosomes enclosed in a less electron dense inclusion in a granule(D,E). (F) Side view of panel E with ribosomes situated inside the granule colored accoding to SNR and other ribosomes color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5: Template matching in lamella imaged using the DeCo-Lace approach at fringe-free focus (A) Montage of Lamella_\textrm{FFF} 4 overlaid with matches according to their montage coordinates (B) Side view of matches in the lamella, such that the direction of the electron beam is horizontal. (C-E) Magnified area of panel A showing rough ER with associated ribosomes(C) and ribosomes enclosed in a less electron dense inclusion in a granule(D,E). (F) Side view of panel E with ribosomes situated inside the granule colored accoding to SNR and other ribosomes colored in grey."/>
                    <pic:cNvPicPr>
                      <a:picLocks noChangeAspect="1" noChangeArrowheads="1"/>
                    </pic:cNvPicPr>
                  </pic:nvPicPr>
                  <pic:blipFill>
                    <a:blip r:embed="rId19"/>
                    <a:stretch>
                      <a:fillRect/>
                    </a:stretch>
                  </pic:blipFill>
                  <pic:spPr bwMode="auto">
                    <a:xfrm>
                      <a:off x="0" y="0"/>
                      <a:ext cx="5943600" cy="4383405"/>
                    </a:xfrm>
                    <a:prstGeom prst="rect">
                      <a:avLst/>
                    </a:prstGeom>
                  </pic:spPr>
                </pic:pic>
              </a:graphicData>
            </a:graphic>
          </wp:inline>
        </w:drawing>
      </w:r>
    </w:p>
    <w:p>
      <w:pPr>
        <w:pStyle w:val="ImageCaption"/>
        <w:rPr/>
      </w:pPr>
      <w:r>
        <w:rPr/>
        <w:t>Figure 5: Template matching in lamella imaged using the DeCo-Lace approach at fringe-free focus</w:t>
      </w:r>
      <w:ins w:id="718" w:author="Nikolaus Grigorieff" w:date="2022-04-18T23:35:00Z">
        <w:r>
          <w:rPr/>
          <w:t>.</w:t>
        </w:r>
      </w:ins>
      <w:r>
        <w:rPr/>
        <w:t xml:space="preserve"> (A) Montage of Lamella</w:t>
      </w:r>
      <w:r>
        <w:rPr/>
      </w:r>
      <m:oMath xmlns:m="http://schemas.openxmlformats.org/officeDocument/2006/math">
        <m:sSub>
          <m:e/>
          <m:sub>
            <m:r>
              <m:rPr>
                <m:lit/>
                <m:nor/>
              </m:rPr>
              <w:rPr>
                <w:rFonts w:ascii="Cambria Math" w:hAnsi="Cambria Math"/>
              </w:rPr>
              <m:t xml:space="preserve">FFF</m:t>
            </m:r>
          </m:sub>
        </m:sSub>
      </m:oMath>
      <w:r>
        <w:rPr/>
        <w:t xml:space="preserve"> 4 overlaid with </w:t>
      </w:r>
      <w:del w:id="719" w:author="Nikolaus Grigorieff" w:date="2022-04-18T23:43:00Z">
        <w:r>
          <w:rPr/>
          <w:delText xml:space="preserve">matches </w:delText>
        </w:r>
      </w:del>
      <w:ins w:id="720" w:author="Nikolaus Grigorieff" w:date="2022-04-18T23:43:00Z">
        <w:r>
          <w:rPr/>
          <w:t xml:space="preserve">detected targets </w:t>
        </w:r>
      </w:ins>
      <w:r>
        <w:rPr/>
        <w:t>according to their montage coordinates</w:t>
      </w:r>
      <w:ins w:id="721" w:author="Nikolaus Grigorieff" w:date="2022-04-18T23:35:00Z">
        <w:r>
          <w:rPr/>
          <w:t>.</w:t>
        </w:r>
      </w:ins>
      <w:r>
        <w:rPr/>
        <w:t xml:space="preserve"> (B) Side view of </w:t>
      </w:r>
      <w:del w:id="722" w:author="Nikolaus Grigorieff" w:date="2022-04-18T23:43:00Z">
        <w:r>
          <w:rPr/>
          <w:delText xml:space="preserve">matches </w:delText>
        </w:r>
      </w:del>
      <w:ins w:id="723" w:author="Nikolaus Grigorieff" w:date="2022-04-18T23:43:00Z">
        <w:r>
          <w:rPr/>
          <w:t xml:space="preserve">targets </w:t>
        </w:r>
      </w:ins>
      <w:r>
        <w:rPr/>
        <w:t>in the lamella, such that the direction of the electron beam is horizontal. (C-E) Magnified area of panel A showing rough ER with associated ribosomes</w:t>
      </w:r>
      <w:ins w:id="724" w:author="Nikolaus Grigorieff" w:date="2022-04-18T23:35:00Z">
        <w:r>
          <w:rPr/>
          <w:t xml:space="preserve"> </w:t>
        </w:r>
      </w:ins>
      <w:r>
        <w:rPr/>
        <w:t>(C) and ribosomes enclosed in a less electron dense inclusion in a granule</w:t>
      </w:r>
      <w:ins w:id="725" w:author="Nikolaus Grigorieff" w:date="2022-04-18T23:35:00Z">
        <w:r>
          <w:rPr/>
          <w:t xml:space="preserve"> </w:t>
        </w:r>
      </w:ins>
      <w:r>
        <w:rPr/>
        <w:t>(D,E). (F) Side view of panel E with ribosomes situated inside the granule colored accoding to SNR and other ribosomes colored in grey.</w:t>
      </w:r>
    </w:p>
    <w:p>
      <w:pPr>
        <w:pStyle w:val="CaptionedFigure"/>
        <w:rPr/>
      </w:pPr>
      <w:bookmarkStart w:id="52" w:name="fig%3Amatching_fff"/>
      <w:bookmarkStart w:id="53" w:name="fig%3Adeco_lace_workflow"/>
      <w:bookmarkEnd w:id="52"/>
      <w:bookmarkEnd w:id="53"/>
      <w:r>
        <w:rPr/>
        <w:drawing>
          <wp:inline distT="0" distB="0" distL="0" distR="0">
            <wp:extent cx="5943600" cy="5943600"/>
            <wp:effectExtent l="0" t="0" r="0" b="0"/>
            <wp:docPr id="15" name="Image14" descr="Figure 6: Workflow of DeCo-Lac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6: Workflow of DeCo-Lace processing"/>
                    <pic:cNvPicPr>
                      <a:picLocks noChangeAspect="1" noChangeArrowheads="1"/>
                    </pic:cNvPicPr>
                  </pic:nvPicPr>
                  <pic:blipFill>
                    <a:blip r:embed="rId20"/>
                    <a:stretch>
                      <a:fillRect/>
                    </a:stretch>
                  </pic:blipFill>
                  <pic:spPr bwMode="auto">
                    <a:xfrm>
                      <a:off x="0" y="0"/>
                      <a:ext cx="5943600" cy="5943600"/>
                    </a:xfrm>
                    <a:prstGeom prst="rect">
                      <a:avLst/>
                    </a:prstGeom>
                  </pic:spPr>
                </pic:pic>
              </a:graphicData>
            </a:graphic>
          </wp:inline>
        </w:drawing>
      </w:r>
    </w:p>
    <w:p>
      <w:pPr>
        <w:pStyle w:val="ImageCaption"/>
        <w:rPr/>
      </w:pPr>
      <w:r>
        <w:rPr/>
        <w:t>Figure 6: Workflow of DeCo-Lace processing</w:t>
      </w:r>
    </w:p>
    <w:p>
      <w:pPr>
        <w:pStyle w:val="Heading2"/>
        <w:rPr/>
      </w:pPr>
      <w:bookmarkStart w:id="54" w:name="figures"/>
      <w:bookmarkStart w:id="55" w:name="fig%3Adeco_lace_workflow"/>
      <w:bookmarkStart w:id="56" w:name="references"/>
      <w:bookmarkEnd w:id="54"/>
      <w:bookmarkEnd w:id="55"/>
      <w:r>
        <w:rPr/>
        <w:t>References</w:t>
      </w:r>
    </w:p>
    <w:p>
      <w:pPr>
        <w:pStyle w:val="Bibliography"/>
        <w:rPr/>
      </w:pPr>
      <w:bookmarkStart w:id="57" w:name="ref-tSXIKPl7"/>
      <w:bookmarkStart w:id="58" w:name="refs"/>
      <w:bookmarkEnd w:id="57"/>
      <w:r>
        <w:rPr/>
        <w:t xml:space="preserve">1. </w:t>
        <w:tab/>
      </w:r>
      <w:r>
        <w:rPr>
          <w:b/>
          <w:bCs/>
        </w:rPr>
        <w:t>Label-free, normalized quantification of complex mass spectrometry data for proteomic analysis</w:t>
      </w:r>
      <w:r>
        <w:rPr/>
        <w:t xml:space="preserve"> Noelle M Griffin, Jingyi Yu, Fred Long, Phil Oh, Sabrina Shore, Yan Li, Jim A Koziol, Jan E Schnitzer </w:t>
      </w:r>
      <w:r>
        <w:rPr>
          <w:i/>
          <w:iCs/>
        </w:rPr>
        <w:t>Nature Biotechnology</w:t>
      </w:r>
      <w:r>
        <w:rPr/>
        <w:t xml:space="preserve"> (2010-01) </w:t>
      </w:r>
      <w:hyperlink r:id="rId21">
        <w:r>
          <w:rPr>
            <w:rStyle w:val="InternetLink"/>
          </w:rPr>
          <w:t>https://doi.org/fshgnc</w:t>
        </w:r>
      </w:hyperlink>
      <w:r>
        <w:rPr/>
        <w:t xml:space="preserve"> DOI: </w:t>
      </w:r>
      <w:hyperlink r:id="rId22">
        <w:r>
          <w:rPr>
            <w:rStyle w:val="InternetLink"/>
          </w:rPr>
          <w:t>10.1038/nbt.1592</w:t>
        </w:r>
      </w:hyperlink>
      <w:r>
        <w:rPr/>
        <w:t xml:space="preserve"> · PMID: </w:t>
      </w:r>
      <w:hyperlink r:id="rId23">
        <w:r>
          <w:rPr>
            <w:rStyle w:val="InternetLink"/>
          </w:rPr>
          <w:t>20010810</w:t>
        </w:r>
      </w:hyperlink>
      <w:r>
        <w:rPr/>
        <w:t xml:space="preserve"> · PMCID: </w:t>
      </w:r>
      <w:hyperlink r:id="rId24">
        <w:r>
          <w:rPr>
            <w:rStyle w:val="InternetLink"/>
          </w:rPr>
          <w:t>PMC2805705</w:t>
        </w:r>
      </w:hyperlink>
    </w:p>
    <w:p>
      <w:pPr>
        <w:pStyle w:val="Bibliography"/>
        <w:rPr/>
      </w:pPr>
      <w:bookmarkStart w:id="59" w:name="ref-tSXIKPl7"/>
      <w:bookmarkStart w:id="60" w:name="ref-VBmW7Aot"/>
      <w:bookmarkEnd w:id="59"/>
      <w:bookmarkEnd w:id="60"/>
      <w:r>
        <w:rPr/>
        <w:t xml:space="preserve">2. </w:t>
        <w:tab/>
      </w:r>
      <w:r>
        <w:rPr>
          <w:b/>
          <w:bCs/>
        </w:rPr>
        <w:t>Fluorescence microscopy</w:t>
      </w:r>
      <w:r>
        <w:rPr/>
        <w:t xml:space="preserve"> Jeff W Lichtman, José-Angel Conchello </w:t>
      </w:r>
      <w:r>
        <w:rPr>
          <w:i/>
          <w:iCs/>
        </w:rPr>
        <w:t>Nature Methods</w:t>
      </w:r>
      <w:r>
        <w:rPr/>
        <w:t xml:space="preserve"> (2005-11-18) </w:t>
      </w:r>
      <w:hyperlink r:id="rId25">
        <w:r>
          <w:rPr>
            <w:rStyle w:val="InternetLink"/>
          </w:rPr>
          <w:t>https://doi.org/bbpg4n</w:t>
        </w:r>
      </w:hyperlink>
      <w:r>
        <w:rPr/>
        <w:t xml:space="preserve"> DOI: </w:t>
      </w:r>
      <w:hyperlink r:id="rId26">
        <w:r>
          <w:rPr>
            <w:rStyle w:val="InternetLink"/>
          </w:rPr>
          <w:t>10.1038/nmeth817</w:t>
        </w:r>
      </w:hyperlink>
      <w:r>
        <w:rPr/>
        <w:t xml:space="preserve"> · PMID: </w:t>
      </w:r>
      <w:hyperlink r:id="rId27">
        <w:r>
          <w:rPr>
            <w:rStyle w:val="InternetLink"/>
          </w:rPr>
          <w:t>16299476</w:t>
        </w:r>
      </w:hyperlink>
    </w:p>
    <w:p>
      <w:pPr>
        <w:pStyle w:val="Bibliography"/>
        <w:rPr/>
      </w:pPr>
      <w:bookmarkStart w:id="61" w:name="ref-VBmW7Aot"/>
      <w:bookmarkStart w:id="62" w:name="ref-tGQ6TSUo"/>
      <w:bookmarkEnd w:id="61"/>
      <w:bookmarkEnd w:id="62"/>
      <w:r>
        <w:rPr/>
        <w:t xml:space="preserve">3. </w:t>
        <w:tab/>
      </w:r>
      <w:r>
        <w:rPr>
          <w:b/>
          <w:bCs/>
        </w:rPr>
        <w:t>A visual approach to proteomics</w:t>
      </w:r>
      <w:r>
        <w:rPr/>
        <w:t xml:space="preserve"> Stephan Nickell, Christine Kofler, Andrew P Leis, Wolfgang Baumeister </w:t>
      </w:r>
      <w:r>
        <w:rPr>
          <w:i/>
          <w:iCs/>
        </w:rPr>
        <w:t>Nature Reviews Molecular Cell Biology</w:t>
      </w:r>
      <w:r>
        <w:rPr/>
        <w:t xml:space="preserve"> (2006-02-15) </w:t>
      </w:r>
      <w:hyperlink r:id="rId28">
        <w:r>
          <w:rPr>
            <w:rStyle w:val="InternetLink"/>
          </w:rPr>
          <w:t>https://doi.org/d6d5mq</w:t>
        </w:r>
      </w:hyperlink>
      <w:r>
        <w:rPr/>
        <w:t xml:space="preserve"> DOI: </w:t>
      </w:r>
      <w:hyperlink r:id="rId29">
        <w:r>
          <w:rPr>
            <w:rStyle w:val="InternetLink"/>
          </w:rPr>
          <w:t>10.1038/nrm1861</w:t>
        </w:r>
      </w:hyperlink>
      <w:r>
        <w:rPr/>
        <w:t xml:space="preserve"> · PMID: </w:t>
      </w:r>
      <w:hyperlink r:id="rId30">
        <w:r>
          <w:rPr>
            <w:rStyle w:val="InternetLink"/>
          </w:rPr>
          <w:t>16482091</w:t>
        </w:r>
      </w:hyperlink>
    </w:p>
    <w:p>
      <w:pPr>
        <w:pStyle w:val="Bibliography"/>
        <w:rPr/>
      </w:pPr>
      <w:bookmarkStart w:id="63" w:name="ref-tGQ6TSUo"/>
      <w:bookmarkStart w:id="64" w:name="ref-g8QavfwP"/>
      <w:bookmarkEnd w:id="63"/>
      <w:bookmarkEnd w:id="64"/>
      <w:r>
        <w:rPr/>
        <w:t xml:space="preserve">4. </w:t>
        <w:tab/>
      </w:r>
      <w:r>
        <w:rPr>
          <w:b/>
          <w:bCs/>
        </w:rPr>
        <w:t>Electron microscopy of frozen hydrated sections of vitreous ice and vitrified biological samples</w:t>
      </w:r>
      <w:r>
        <w:rPr/>
        <w:t xml:space="preserve"> AW McDowall, J-J Chang, R Freeman, J Lepault, CA Walter, J Dubochet </w:t>
      </w:r>
      <w:r>
        <w:rPr>
          <w:i/>
          <w:iCs/>
        </w:rPr>
        <w:t>Journal of Microscopy</w:t>
      </w:r>
      <w:r>
        <w:rPr/>
        <w:t xml:space="preserve"> (1983-07) </w:t>
      </w:r>
      <w:hyperlink r:id="rId31">
        <w:r>
          <w:rPr>
            <w:rStyle w:val="InternetLink"/>
          </w:rPr>
          <w:t>https://doi.org/bdnzmv</w:t>
        </w:r>
      </w:hyperlink>
      <w:r>
        <w:rPr/>
        <w:t xml:space="preserve"> DOI: </w:t>
      </w:r>
      <w:hyperlink r:id="rId32">
        <w:r>
          <w:rPr>
            <w:rStyle w:val="InternetLink"/>
          </w:rPr>
          <w:t>10.1111/j.1365-2818.1983.tb04225.x</w:t>
        </w:r>
      </w:hyperlink>
      <w:r>
        <w:rPr/>
        <w:t xml:space="preserve"> · PMID: </w:t>
      </w:r>
      <w:hyperlink r:id="rId33">
        <w:r>
          <w:rPr>
            <w:rStyle w:val="InternetLink"/>
          </w:rPr>
          <w:t>6350598</w:t>
        </w:r>
      </w:hyperlink>
    </w:p>
    <w:p>
      <w:pPr>
        <w:pStyle w:val="Bibliography"/>
        <w:rPr/>
      </w:pPr>
      <w:bookmarkStart w:id="65" w:name="ref-g8QavfwP"/>
      <w:bookmarkStart w:id="66" w:name="ref-16IhS1Nc4"/>
      <w:bookmarkEnd w:id="65"/>
      <w:bookmarkEnd w:id="66"/>
      <w:r>
        <w:rPr/>
        <w:t xml:space="preserve">5. </w:t>
        <w:tab/>
      </w:r>
      <w:r>
        <w:rPr>
          <w:b/>
          <w:bCs/>
        </w:rPr>
        <w:t>Opening windows into the cell: focused-ion-beam milling for cryo-electron tomography</w:t>
      </w:r>
      <w:r>
        <w:rPr/>
        <w:t xml:space="preserve"> Elizabeth Villa, Miroslava Schaffer, Jürgen M Plitzko, Wolfgang Baumeister </w:t>
      </w:r>
      <w:r>
        <w:rPr>
          <w:i/>
          <w:iCs/>
        </w:rPr>
        <w:t>Current Opinion in Structural Biology</w:t>
      </w:r>
      <w:r>
        <w:rPr/>
        <w:t xml:space="preserve"> (2013-10) </w:t>
      </w:r>
      <w:hyperlink r:id="rId34">
        <w:r>
          <w:rPr>
            <w:rStyle w:val="InternetLink"/>
          </w:rPr>
          <w:t>https://doi.org/f537jp</w:t>
        </w:r>
      </w:hyperlink>
      <w:r>
        <w:rPr/>
        <w:t xml:space="preserve"> DOI: </w:t>
      </w:r>
      <w:hyperlink r:id="rId35">
        <w:r>
          <w:rPr>
            <w:rStyle w:val="InternetLink"/>
          </w:rPr>
          <w:t>10.1016/j.sbi.2013.08.006</w:t>
        </w:r>
      </w:hyperlink>
      <w:r>
        <w:rPr/>
        <w:t xml:space="preserve"> · PMID: </w:t>
      </w:r>
      <w:hyperlink r:id="rId36">
        <w:r>
          <w:rPr>
            <w:rStyle w:val="InternetLink"/>
          </w:rPr>
          <w:t>24090931</w:t>
        </w:r>
      </w:hyperlink>
    </w:p>
    <w:p>
      <w:pPr>
        <w:pStyle w:val="Bibliography"/>
        <w:rPr/>
      </w:pPr>
      <w:bookmarkStart w:id="67" w:name="ref-16IhS1Nc4"/>
      <w:bookmarkStart w:id="68" w:name="ref-Rksh2dxu"/>
      <w:bookmarkEnd w:id="67"/>
      <w:bookmarkEnd w:id="68"/>
      <w:r>
        <w:rPr/>
        <w:t xml:space="preserve">6. </w:t>
        <w:tab/>
      </w:r>
      <w:r>
        <w:rPr>
          <w:b/>
          <w:bCs/>
        </w:rPr>
        <w:t>Electron tomography of cells</w:t>
      </w:r>
      <w:r>
        <w:rPr/>
        <w:t xml:space="preserve"> Lu Gan, Grant J Jensen </w:t>
      </w:r>
      <w:r>
        <w:rPr>
          <w:i/>
          <w:iCs/>
        </w:rPr>
        <w:t>Quarterly Reviews of Biophysics</w:t>
      </w:r>
      <w:r>
        <w:rPr/>
        <w:t xml:space="preserve"> (2011-11-15) </w:t>
      </w:r>
      <w:hyperlink r:id="rId37">
        <w:r>
          <w:rPr>
            <w:rStyle w:val="InternetLink"/>
          </w:rPr>
          <w:t>https://doi.org/czj9hr</w:t>
        </w:r>
      </w:hyperlink>
      <w:r>
        <w:rPr/>
        <w:t xml:space="preserve"> DOI: </w:t>
      </w:r>
      <w:hyperlink r:id="rId38">
        <w:r>
          <w:rPr>
            <w:rStyle w:val="InternetLink"/>
          </w:rPr>
          <w:t>10.1017/s0033583511000102</w:t>
        </w:r>
      </w:hyperlink>
      <w:r>
        <w:rPr/>
        <w:t xml:space="preserve"> · PMID: </w:t>
      </w:r>
      <w:hyperlink r:id="rId39">
        <w:r>
          <w:rPr>
            <w:rStyle w:val="InternetLink"/>
          </w:rPr>
          <w:t>22082691</w:t>
        </w:r>
      </w:hyperlink>
    </w:p>
    <w:p>
      <w:pPr>
        <w:pStyle w:val="Bibliography"/>
        <w:rPr/>
      </w:pPr>
      <w:bookmarkStart w:id="69" w:name="ref-Rksh2dxu"/>
      <w:bookmarkStart w:id="70" w:name="ref-Ynb3IP6I"/>
      <w:bookmarkEnd w:id="69"/>
      <w:bookmarkEnd w:id="70"/>
      <w:r>
        <w:rPr/>
        <w:t xml:space="preserve">7. </w:t>
        <w:tab/>
      </w:r>
      <w:r>
        <w:rPr>
          <w:b/>
          <w:bCs/>
        </w:rPr>
        <w:t>Single-protein detection in crowded molecular environments in cryo-EM images</w:t>
      </w:r>
      <w:r>
        <w:rPr/>
        <w:t xml:space="preserve"> JPeter Rickgauer, Nikolaus Grigorieff, Winfried Denk </w:t>
      </w:r>
      <w:r>
        <w:rPr>
          <w:i/>
          <w:iCs/>
        </w:rPr>
        <w:t>eLife</w:t>
      </w:r>
      <w:r>
        <w:rPr/>
        <w:t xml:space="preserve"> (2017-05-03) </w:t>
      </w:r>
      <w:hyperlink r:id="rId40">
        <w:r>
          <w:rPr>
            <w:rStyle w:val="InternetLink"/>
          </w:rPr>
          <w:t>https://doi.org/gnq4q4</w:t>
        </w:r>
      </w:hyperlink>
      <w:r>
        <w:rPr/>
        <w:t xml:space="preserve"> DOI: </w:t>
      </w:r>
      <w:hyperlink r:id="rId41">
        <w:r>
          <w:rPr>
            <w:rStyle w:val="InternetLink"/>
          </w:rPr>
          <w:t>10.7554/elife.25648</w:t>
        </w:r>
      </w:hyperlink>
      <w:r>
        <w:rPr/>
        <w:t xml:space="preserve"> · PMID: </w:t>
      </w:r>
      <w:hyperlink r:id="rId42">
        <w:r>
          <w:rPr>
            <w:rStyle w:val="InternetLink"/>
          </w:rPr>
          <w:t>28467302</w:t>
        </w:r>
      </w:hyperlink>
      <w:r>
        <w:rPr/>
        <w:t xml:space="preserve"> · PMCID: </w:t>
      </w:r>
      <w:hyperlink r:id="rId43">
        <w:r>
          <w:rPr>
            <w:rStyle w:val="InternetLink"/>
          </w:rPr>
          <w:t>PMC5453696</w:t>
        </w:r>
      </w:hyperlink>
    </w:p>
    <w:p>
      <w:pPr>
        <w:pStyle w:val="Bibliography"/>
        <w:rPr/>
      </w:pPr>
      <w:bookmarkStart w:id="71" w:name="ref-Ynb3IP6I"/>
      <w:bookmarkStart w:id="72" w:name="ref-18KGpXYPE"/>
      <w:bookmarkEnd w:id="71"/>
      <w:bookmarkEnd w:id="72"/>
      <w:r>
        <w:rPr/>
        <w:t xml:space="preserve">8. </w:t>
        <w:tab/>
      </w:r>
      <w:r>
        <w:rPr>
          <w:b/>
          <w:bCs/>
        </w:rPr>
        <w:t>Label-free single-instance protein detection in vitrified cells</w:t>
      </w:r>
      <w:r>
        <w:rPr/>
        <w:t xml:space="preserve"> JPeter Rickgauer, Heejun Choi, Jennifer Lippincott-Schwartz, Winfried Denk </w:t>
      </w:r>
      <w:r>
        <w:rPr>
          <w:i/>
          <w:iCs/>
        </w:rPr>
        <w:t>Cold Spring Harbor Laboratory</w:t>
      </w:r>
      <w:r>
        <w:rPr/>
        <w:t xml:space="preserve"> (2020-04-24) </w:t>
      </w:r>
      <w:hyperlink r:id="rId44">
        <w:r>
          <w:rPr>
            <w:rStyle w:val="InternetLink"/>
          </w:rPr>
          <w:t>https://doi.org/gpbjfd</w:t>
        </w:r>
      </w:hyperlink>
      <w:r>
        <w:rPr/>
        <w:t xml:space="preserve"> DOI: </w:t>
      </w:r>
      <w:hyperlink r:id="rId45">
        <w:r>
          <w:rPr>
            <w:rStyle w:val="InternetLink"/>
          </w:rPr>
          <w:t>10.1101/2020.04.22.053868</w:t>
        </w:r>
      </w:hyperlink>
    </w:p>
    <w:p>
      <w:pPr>
        <w:pStyle w:val="Bibliography"/>
        <w:rPr/>
      </w:pPr>
      <w:bookmarkStart w:id="73" w:name="ref-18KGpXYPE"/>
      <w:bookmarkStart w:id="74" w:name="ref-10bXZuF3G"/>
      <w:bookmarkEnd w:id="73"/>
      <w:bookmarkEnd w:id="74"/>
      <w:r>
        <w:rPr/>
        <w:t xml:space="preserve">9. </w:t>
        <w:tab/>
      </w:r>
      <w:r>
        <w:rPr>
          <w:b/>
          <w:bCs/>
        </w:rPr>
        <w:t xml:space="preserve">Locating macromolecular assemblies in cells by 2D template </w:t>
      </w:r>
      <w:bookmarkStart w:id="75" w:name="_GoBack"/>
      <w:r>
        <w:rPr>
          <w:b/>
          <w:bCs/>
        </w:rPr>
        <w:t>match</w:t>
      </w:r>
      <w:bookmarkEnd w:id="75"/>
      <w:r>
        <w:rPr>
          <w:b/>
          <w:bCs/>
        </w:rPr>
        <w:t>ing with cisTEM</w:t>
      </w:r>
      <w:r>
        <w:rPr/>
        <w:t xml:space="preserve"> Bronwyn A Lucas, Benjamin A Himes, Liang Xue, Timothy Grant, Julia Mahamid, Nikolaus Grigorieff </w:t>
      </w:r>
      <w:r>
        <w:rPr>
          <w:i/>
          <w:iCs/>
        </w:rPr>
        <w:t>eLife</w:t>
      </w:r>
      <w:r>
        <w:rPr/>
        <w:t xml:space="preserve"> (2021-06-11) </w:t>
      </w:r>
      <w:hyperlink r:id="rId46">
        <w:r>
          <w:rPr>
            <w:rStyle w:val="InternetLink"/>
          </w:rPr>
          <w:t>https://doi.org/gkkc49</w:t>
        </w:r>
      </w:hyperlink>
      <w:r>
        <w:rPr/>
        <w:t xml:space="preserve"> DOI: </w:t>
      </w:r>
      <w:hyperlink r:id="rId47">
        <w:r>
          <w:rPr>
            <w:rStyle w:val="InternetLink"/>
          </w:rPr>
          <w:t>10.7554/elife.68946</w:t>
        </w:r>
      </w:hyperlink>
      <w:r>
        <w:rPr/>
        <w:t xml:space="preserve"> · PMID: </w:t>
      </w:r>
      <w:hyperlink r:id="rId48">
        <w:r>
          <w:rPr>
            <w:rStyle w:val="InternetLink"/>
          </w:rPr>
          <w:t>34114559</w:t>
        </w:r>
      </w:hyperlink>
      <w:r>
        <w:rPr/>
        <w:t xml:space="preserve"> · PMCID: </w:t>
      </w:r>
      <w:hyperlink r:id="rId49">
        <w:r>
          <w:rPr>
            <w:rStyle w:val="InternetLink"/>
          </w:rPr>
          <w:t>PMC8219381</w:t>
        </w:r>
      </w:hyperlink>
    </w:p>
    <w:p>
      <w:pPr>
        <w:pStyle w:val="Bibliography"/>
        <w:rPr/>
      </w:pPr>
      <w:bookmarkStart w:id="76" w:name="ref-10bXZuF3G"/>
      <w:bookmarkStart w:id="77" w:name="ref-gRoY21jY"/>
      <w:bookmarkEnd w:id="76"/>
      <w:bookmarkEnd w:id="77"/>
      <w:r>
        <w:rPr/>
        <w:t xml:space="preserve">10. </w:t>
        <w:tab/>
      </w:r>
      <w:r>
        <w:rPr>
          <w:b/>
          <w:bCs/>
        </w:rPr>
        <w:t>Hallmarks of ribosomopathies</w:t>
      </w:r>
      <w:r>
        <w:rPr/>
        <w:t xml:space="preserve"> Kim R Kampen, Sergey O Sulima, Stijn Vereecke, Kim De Keersmaecker </w:t>
      </w:r>
      <w:r>
        <w:rPr>
          <w:i/>
          <w:iCs/>
        </w:rPr>
        <w:t>Nucleic Acids Research</w:t>
      </w:r>
      <w:r>
        <w:rPr/>
        <w:t xml:space="preserve"> (2019-07-27) </w:t>
      </w:r>
      <w:hyperlink r:id="rId50">
        <w:r>
          <w:rPr>
            <w:rStyle w:val="InternetLink"/>
          </w:rPr>
          <w:t>https://doi.org/gpbjfm</w:t>
        </w:r>
      </w:hyperlink>
      <w:r>
        <w:rPr/>
        <w:t xml:space="preserve"> DOI: </w:t>
      </w:r>
      <w:hyperlink r:id="rId51">
        <w:r>
          <w:rPr>
            <w:rStyle w:val="InternetLink"/>
          </w:rPr>
          <w:t>10.1093/nar/gkz637</w:t>
        </w:r>
      </w:hyperlink>
      <w:r>
        <w:rPr/>
        <w:t xml:space="preserve"> · PMID: </w:t>
      </w:r>
      <w:hyperlink r:id="rId52">
        <w:r>
          <w:rPr>
            <w:rStyle w:val="InternetLink"/>
          </w:rPr>
          <w:t>31350888</w:t>
        </w:r>
      </w:hyperlink>
      <w:r>
        <w:rPr/>
        <w:t xml:space="preserve"> · PMCID: </w:t>
      </w:r>
      <w:hyperlink r:id="rId53">
        <w:r>
          <w:rPr>
            <w:rStyle w:val="InternetLink"/>
          </w:rPr>
          <w:t>PMC7026650</w:t>
        </w:r>
      </w:hyperlink>
    </w:p>
    <w:p>
      <w:pPr>
        <w:pStyle w:val="Bibliography"/>
        <w:rPr/>
      </w:pPr>
      <w:bookmarkStart w:id="78" w:name="ref-gRoY21jY"/>
      <w:bookmarkStart w:id="79" w:name="ref-KAJ7221k"/>
      <w:bookmarkEnd w:id="78"/>
      <w:bookmarkEnd w:id="79"/>
      <w:r>
        <w:rPr/>
        <w:t xml:space="preserve">11. </w:t>
        <w:tab/>
      </w:r>
      <w:r>
        <w:rPr>
          <w:b/>
          <w:bCs/>
        </w:rPr>
        <w:t>Diagnostic and prognostic implications of ribosomal protein transcript expression patterns in human cancers</w:t>
      </w:r>
      <w:r>
        <w:rPr/>
        <w:t xml:space="preserve"> James M Dolezal, Arie P Dash, Edward V Prochownik </w:t>
      </w:r>
      <w:r>
        <w:rPr>
          <w:i/>
          <w:iCs/>
        </w:rPr>
        <w:t>BMC Cancer</w:t>
      </w:r>
      <w:r>
        <w:rPr/>
        <w:t xml:space="preserve"> (2018-03-12) </w:t>
      </w:r>
      <w:hyperlink r:id="rId54">
        <w:r>
          <w:rPr>
            <w:rStyle w:val="InternetLink"/>
          </w:rPr>
          <w:t>https://doi.org/gc87j9</w:t>
        </w:r>
      </w:hyperlink>
      <w:r>
        <w:rPr/>
        <w:t xml:space="preserve"> DOI: </w:t>
      </w:r>
      <w:hyperlink r:id="rId55">
        <w:r>
          <w:rPr>
            <w:rStyle w:val="InternetLink"/>
          </w:rPr>
          <w:t>10.1186/s12885-018-4178-z</w:t>
        </w:r>
      </w:hyperlink>
      <w:r>
        <w:rPr/>
        <w:t xml:space="preserve"> · PMID: </w:t>
      </w:r>
      <w:hyperlink r:id="rId56">
        <w:r>
          <w:rPr>
            <w:rStyle w:val="InternetLink"/>
          </w:rPr>
          <w:t>29530001</w:t>
        </w:r>
      </w:hyperlink>
      <w:r>
        <w:rPr/>
        <w:t xml:space="preserve"> · PMCID: </w:t>
      </w:r>
      <w:hyperlink r:id="rId57">
        <w:r>
          <w:rPr>
            <w:rStyle w:val="InternetLink"/>
          </w:rPr>
          <w:t>PMC5848553</w:t>
        </w:r>
      </w:hyperlink>
    </w:p>
    <w:p>
      <w:pPr>
        <w:pStyle w:val="Bibliography"/>
        <w:spacing w:before="240" w:after="240"/>
        <w:rPr/>
      </w:pPr>
      <w:bookmarkStart w:id="80" w:name="ref-KAJ7221k"/>
      <w:bookmarkStart w:id="81" w:name="ref-1B9Vt9eYu"/>
      <w:bookmarkEnd w:id="80"/>
      <w:r>
        <w:rPr/>
        <w:t xml:space="preserve">12. </w:t>
        <w:tab/>
      </w:r>
      <w:r>
        <w:rPr>
          <w:b/>
          <w:bCs/>
        </w:rPr>
        <w:t>Inhibition of Dihydroorotate Dehydrogenase Overcomes Differentiation Blockade in Acute Myeloid Leukemia</w:t>
      </w:r>
      <w:r>
        <w:rPr/>
        <w:t xml:space="preserve"> David B Sykes, Youmna S Kfoury, François E Mercier, Mathias J Wawer, Jason M Law, Mark K Haynes, Timothy A Lewis, Amir Schajnovitz, Esha Jain, Dongjun Lee, … David T Scadden </w:t>
      </w:r>
      <w:r>
        <w:rPr>
          <w:i/>
          <w:iCs/>
        </w:rPr>
        <w:t>Cell</w:t>
      </w:r>
      <w:r>
        <w:rPr/>
        <w:t xml:space="preserve"> (2016-09) </w:t>
      </w:r>
      <w:hyperlink r:id="rId58">
        <w:r>
          <w:rPr>
            <w:rStyle w:val="InternetLink"/>
          </w:rPr>
          <w:t>https://doi.org/f3r5jr</w:t>
        </w:r>
      </w:hyperlink>
      <w:r>
        <w:rPr/>
        <w:t xml:space="preserve"> DOI: </w:t>
      </w:r>
      <w:hyperlink r:id="rId59">
        <w:r>
          <w:rPr>
            <w:rStyle w:val="InternetLink"/>
          </w:rPr>
          <w:t>10.1016/j.cell.2016.08.057</w:t>
        </w:r>
      </w:hyperlink>
      <w:r>
        <w:rPr/>
        <w:t xml:space="preserve"> · PMID: </w:t>
      </w:r>
      <w:hyperlink r:id="rId60">
        <w:r>
          <w:rPr>
            <w:rStyle w:val="InternetLink"/>
          </w:rPr>
          <w:t>27641501</w:t>
        </w:r>
      </w:hyperlink>
      <w:r>
        <w:rPr/>
        <w:t xml:space="preserve"> · PMCID: </w:t>
      </w:r>
      <w:hyperlink r:id="rId61">
        <w:r>
          <w:rPr>
            <w:rStyle w:val="InternetLink"/>
          </w:rPr>
          <w:t>PMC7360335</w:t>
        </w:r>
      </w:hyperlink>
      <w:bookmarkEnd w:id="56"/>
      <w:bookmarkEnd w:id="58"/>
      <w:bookmarkEnd w:id="81"/>
    </w:p>
    <w:sectPr>
      <w:type w:val="nextPage"/>
      <w:pgSz w:w="12240" w:h="15840"/>
      <w:pgMar w:left="1440" w:right="1440" w:header="0" w:top="1440" w:footer="0" w:bottom="1440" w:gutter="0"/>
      <w:lnNumType w:countBy="1" w:restart="continuous" w:distance="283"/>
      <w:pgNumType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Nikolaus Grigorieff" w:date="2022-04-18T09:40:00Z" w:initials="NG">
    <w:p>
      <w:r>
        <w:rPr>
          <w:rFonts w:ascii="Liberation Serif" w:hAnsi="Liberation Serif" w:eastAsia="DejaVu Sans" w:cs="Noto Sans Arabic UI"/>
          <w:szCs w:val="24"/>
          <w:lang w:val="en-US" w:eastAsia="en-US" w:bidi="en-US"/>
        </w:rPr>
        <w:t>Add a sentence to make this less abrupt.</w:t>
      </w:r>
    </w:p>
  </w:comment>
  <w:comment w:id="1" w:author="Nikolaus Grigorieff" w:date="2022-04-18T09:41:00Z" w:initials="NG">
    <w:p>
      <w:r>
        <w:rPr>
          <w:rFonts w:ascii="Liberation Serif" w:hAnsi="Liberation Serif" w:eastAsia="DejaVu Sans" w:cs="Noto Sans Arabic UI"/>
          <w:szCs w:val="24"/>
          <w:lang w:val="en-US" w:eastAsia="en-US" w:bidi="en-US"/>
        </w:rPr>
        <w:t>Inconsistent capitalization</w:t>
      </w:r>
    </w:p>
  </w:comment>
  <w:comment w:id="2" w:author="Nikolaus Grigorieff" w:date="2022-04-18T10:22:00Z" w:initials="NG">
    <w:p>
      <w:r>
        <w:rPr>
          <w:rFonts w:ascii="Liberation Serif" w:hAnsi="Liberation Serif" w:eastAsia="DejaVu Sans" w:cs="Noto Sans Arabic UI"/>
          <w:szCs w:val="24"/>
          <w:lang w:val="en-US" w:eastAsia="en-US" w:bidi="en-US"/>
        </w:rPr>
        <w:t>Is this the correct description of the Aquilos? Perhaps just “instrument” would be better but I am not sure.</w:t>
      </w:r>
    </w:p>
  </w:comment>
  <w:comment w:id="3" w:author="Nikolaus Grigorieff" w:date="2022-04-18T12:31:00Z" w:initials="NG">
    <w:p>
      <w:r>
        <w:rPr>
          <w:rFonts w:ascii="Liberation Serif" w:hAnsi="Liberation Serif" w:eastAsia="DejaVu Sans" w:cs="Noto Sans Arabic UI"/>
          <w:szCs w:val="24"/>
          <w:lang w:val="en-US" w:eastAsia="en-US" w:bidi="en-US"/>
        </w:rPr>
        <w:t>Was there a trick to get good vitrification of these larger cells? If so, it might be worth explaining.</w:t>
      </w:r>
    </w:p>
  </w:comment>
  <w:comment w:id="4" w:author="Nikolaus Grigorieff" w:date="2022-04-18T12:39:00Z" w:initials="NG">
    <w:p>
      <w:r>
        <w:rPr>
          <w:rFonts w:ascii="Liberation Serif" w:hAnsi="Liberation Serif" w:eastAsia="DejaVu Sans" w:cs="Noto Sans Arabic UI"/>
          <w:szCs w:val="24"/>
          <w:lang w:val="en-US" w:eastAsia="en-US" w:bidi="en-US"/>
        </w:rPr>
        <w:t>Is this an area contained in one tile? Specify the size of the area.</w:t>
      </w:r>
    </w:p>
  </w:comment>
  <w:comment w:id="5" w:author="Nikolaus Grigorieff" w:date="2022-04-18T22:50:00Z" w:initials="NG">
    <w:p>
      <w:r>
        <w:rPr>
          <w:rFonts w:ascii="Liberation Serif" w:hAnsi="Liberation Serif" w:eastAsia="DejaVu Sans" w:cs="Noto Sans Arabic UI"/>
          <w:szCs w:val="24"/>
          <w:lang w:val="en-US" w:eastAsia="en-US" w:bidi="en-US"/>
        </w:rPr>
        <w:t>Is this what you mean?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ourier New">
    <w:charset w:val="01"/>
    <w:family w:val="roman"/>
    <w:pitch w:val="variable"/>
  </w:font>
  <w:font w:name="Arial">
    <w:charset w:val="01"/>
    <w:family w:val="roman"/>
    <w:pitch w:val="variable"/>
  </w:font>
  <w:font w:name="Segoe UI">
    <w:charset w:val="01"/>
    <w:family w:val="roman"/>
    <w:pitch w:val="variable"/>
  </w:font>
  <w:font w:name="Liberation Sans">
    <w:altName w:val="Arial"/>
    <w:charset w:val="01"/>
    <w:family w:val="swiss"/>
    <w:pitch w:val="variable"/>
  </w:font>
  <w:font w:name="Calibri">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bering>
</file>

<file path=word/settings.xml><?xml version="1.0" encoding="utf-8"?>
<w:settings xmlns:w="http://schemas.openxmlformats.org/wordprocessingml/2006/main">
  <w:zoom w:percent="150"/>
  <w:trackRevisions/>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0" w:defSemiHidden="0" w:defUnhideWhenUsed="0" w:defQFormat="0" w:count="371">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6c137a"/>
    <w:pPr>
      <w:widowControl/>
      <w:bidi w:val="0"/>
      <w:spacing w:lineRule="auto" w:line="480" w:before="240" w:after="240"/>
      <w:jc w:val="left"/>
    </w:pPr>
    <w:rPr>
      <w:rFonts w:ascii="Times New Roman" w:hAnsi="Times New Roman" w:eastAsia="Cambria" w:cs="" w:cstheme="minorBidi" w:eastAsiaTheme="minorHAnsi"/>
      <w:color w:val="auto"/>
      <w:kern w:val="0"/>
      <w:sz w:val="24"/>
      <w:szCs w:val="22"/>
      <w:lang w:val="en-US" w:eastAsia="en-US" w:bidi="ar-SA"/>
    </w:rPr>
  </w:style>
  <w:style w:type="paragraph" w:styleId="Heading1">
    <w:name w:val="Heading 1"/>
    <w:basedOn w:val="Normal"/>
    <w:next w:val="TextBody"/>
    <w:autoRedefine/>
    <w:uiPriority w:val="9"/>
    <w:qFormat/>
    <w:rsid w:val="00917f19"/>
    <w:pPr>
      <w:keepNext w:val="true"/>
      <w:keepLines/>
      <w:jc w:val="center"/>
      <w:outlineLvl w:val="0"/>
    </w:pPr>
    <w:rPr>
      <w:rFonts w:eastAsia="" w:cs="" w:cstheme="majorBidi" w:eastAsiaTheme="majorEastAsia"/>
      <w:b/>
      <w:bCs/>
      <w:sz w:val="44"/>
      <w:szCs w:val="32"/>
    </w:rPr>
  </w:style>
  <w:style w:type="paragraph" w:styleId="Heading2">
    <w:name w:val="Heading 2"/>
    <w:basedOn w:val="Normal"/>
    <w:next w:val="TextBody"/>
    <w:autoRedefine/>
    <w:uiPriority w:val="9"/>
    <w:qFormat/>
    <w:rsid w:val="00a103ba"/>
    <w:pPr>
      <w:keepNext w:val="true"/>
      <w:keepLines/>
      <w:outlineLvl w:val="1"/>
    </w:pPr>
    <w:rPr>
      <w:rFonts w:eastAsia="" w:cs="" w:cstheme="majorBidi" w:eastAsiaTheme="majorEastAsia"/>
      <w:b/>
      <w:bCs/>
      <w:sz w:val="36"/>
      <w:szCs w:val="28"/>
    </w:rPr>
  </w:style>
  <w:style w:type="paragraph" w:styleId="Heading3">
    <w:name w:val="Heading 3"/>
    <w:basedOn w:val="Normal"/>
    <w:next w:val="TextBody"/>
    <w:autoRedefine/>
    <w:uiPriority w:val="9"/>
    <w:qFormat/>
    <w:rsid w:val="006764a2"/>
    <w:pPr>
      <w:keepNext w:val="true"/>
      <w:keepLines/>
      <w:outlineLvl w:val="2"/>
    </w:pPr>
    <w:rPr>
      <w:rFonts w:eastAsia="" w:cs="" w:cstheme="majorBidi" w:eastAsiaTheme="majorEastAsia"/>
      <w:b/>
      <w:bCs/>
      <w:sz w:val="30"/>
      <w:szCs w:val="24"/>
    </w:rPr>
  </w:style>
  <w:style w:type="paragraph" w:styleId="Heading4">
    <w:name w:val="Heading 4"/>
    <w:basedOn w:val="Normal"/>
    <w:next w:val="TextBody"/>
    <w:autoRedefine/>
    <w:uiPriority w:val="9"/>
    <w:qFormat/>
    <w:rsid w:val="006764a2"/>
    <w:pPr>
      <w:keepNext w:val="true"/>
      <w:keepLines/>
      <w:outlineLvl w:val="3"/>
    </w:pPr>
    <w:rPr>
      <w:rFonts w:eastAsia="" w:cs="" w:cstheme="majorBidi" w:eastAsiaTheme="majorEastAsia"/>
      <w:b/>
      <w:bCs/>
      <w:sz w:val="26"/>
      <w:szCs w:val="24"/>
    </w:rPr>
  </w:style>
  <w:style w:type="paragraph" w:styleId="Heading5">
    <w:name w:val="Heading 5"/>
    <w:basedOn w:val="Normal"/>
    <w:next w:val="TextBody"/>
    <w:autoRedefine/>
    <w:uiPriority w:val="9"/>
    <w:qFormat/>
    <w:rsid w:val="006764a2"/>
    <w:pPr>
      <w:keepNext w:val="true"/>
      <w:keepLines/>
      <w:outlineLvl w:val="4"/>
    </w:pPr>
    <w:rPr>
      <w:rFonts w:eastAsia="" w:cs="" w:cstheme="majorBidi" w:eastAsiaTheme="majorEastAsia"/>
      <w:b/>
      <w:iCs/>
      <w:szCs w:val="24"/>
    </w:rPr>
  </w:style>
  <w:style w:type="paragraph" w:styleId="Heading6">
    <w:name w:val="Heading 6"/>
    <w:basedOn w:val="Normal"/>
    <w:next w:val="TextBody"/>
    <w:autoRedefine/>
    <w:uiPriority w:val="9"/>
    <w:qFormat/>
    <w:rsid w:val="0045149c"/>
    <w:pPr>
      <w:keepNext w:val="true"/>
      <w:keepLines/>
      <w:outlineLvl w:val="5"/>
    </w:pPr>
    <w:rPr>
      <w:rFonts w:eastAsia="" w:cs="" w:cstheme="majorBidi" w:eastAsiaTheme="majorEastAsia"/>
      <w:b/>
      <w:szCs w:val="24"/>
    </w:rPr>
  </w:style>
  <w:style w:type="paragraph" w:styleId="Heading7">
    <w:name w:val="Heading 7"/>
    <w:basedOn w:val="Normal"/>
    <w:next w:val="TextBody"/>
    <w:autoRedefine/>
    <w:uiPriority w:val="9"/>
    <w:qFormat/>
    <w:rsid w:val="007d46e5"/>
    <w:pPr>
      <w:keepNext w:val="true"/>
      <w:keepLines/>
      <w:outlineLvl w:val="6"/>
    </w:pPr>
    <w:rPr>
      <w:rFonts w:eastAsia="" w:cs="" w:cstheme="majorBidi" w:eastAsiaTheme="majorEastAsia"/>
      <w:b/>
      <w:szCs w:val="24"/>
    </w:rPr>
  </w:style>
  <w:style w:type="paragraph" w:styleId="Heading8">
    <w:name w:val="Heading 8"/>
    <w:basedOn w:val="Normal"/>
    <w:next w:val="TextBody"/>
    <w:autoRedefine/>
    <w:uiPriority w:val="9"/>
    <w:qFormat/>
    <w:rsid w:val="007d46e5"/>
    <w:pPr>
      <w:keepNext w:val="true"/>
      <w:keepLines/>
      <w:outlineLvl w:val="7"/>
    </w:pPr>
    <w:rPr>
      <w:rFonts w:eastAsia="" w:cs="" w:cstheme="majorBidi" w:eastAsiaTheme="majorEastAsia"/>
      <w:b/>
      <w:szCs w:val="24"/>
    </w:rPr>
  </w:style>
  <w:style w:type="paragraph" w:styleId="Heading9">
    <w:name w:val="Heading 9"/>
    <w:basedOn w:val="Normal"/>
    <w:next w:val="TextBody"/>
    <w:autoRedefine/>
    <w:uiPriority w:val="9"/>
    <w:qFormat/>
    <w:rsid w:val="00816895"/>
    <w:pPr>
      <w:keepNext w:val="true"/>
      <w:keepLines/>
      <w:outlineLvl w:val="8"/>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sid w:val="006e43f9"/>
    <w:rPr>
      <w:i/>
    </w:rPr>
  </w:style>
  <w:style w:type="character" w:styleId="VerbatimChar" w:customStyle="1">
    <w:name w:val="Verbatim Char"/>
    <w:basedOn w:val="CaptionChar"/>
    <w:link w:val="SourceCode"/>
    <w:qFormat/>
    <w:rsid w:val="00b97db2"/>
    <w:rPr>
      <w:rFonts w:ascii="Courier New" w:hAnsi="Courier New"/>
      <w:i w:val="false"/>
      <w:sz w:val="22"/>
    </w:rPr>
  </w:style>
  <w:style w:type="character" w:styleId="FootnoteCharacters">
    <w:name w:val="Footnote Characters"/>
    <w:basedOn w:val="CaptionChar"/>
    <w:qFormat/>
    <w:rPr>
      <w:i/>
      <w:vertAlign w:val="superscript"/>
    </w:rPr>
  </w:style>
  <w:style w:type="character" w:styleId="FootnoteAnchor">
    <w:name w:val="Footnote Anchor"/>
    <w:rPr>
      <w:i/>
      <w:vertAlign w:val="superscript"/>
    </w:rPr>
  </w:style>
  <w:style w:type="character" w:styleId="InternetLink">
    <w:name w:val="Hyperlink"/>
    <w:basedOn w:val="CaptionChar"/>
    <w:rsid w:val="00b97db2"/>
    <w:rPr>
      <w:rFonts w:ascii="Arial" w:hAnsi="Arial"/>
      <w:i w:val="false"/>
      <w:color w:val="0000FF"/>
      <w:sz w:val="22"/>
      <w:u w:val="single"/>
    </w:rPr>
  </w:style>
  <w:style w:type="character" w:styleId="BodyTextChar" w:customStyle="1">
    <w:name w:val="Body Text Char"/>
    <w:basedOn w:val="DefaultParagraphFont"/>
    <w:link w:val="BodyText"/>
    <w:qFormat/>
    <w:rsid w:val="00316091"/>
    <w:rPr>
      <w:rFonts w:ascii="Arial" w:hAnsi="Arial"/>
    </w:rPr>
  </w:style>
  <w:style w:type="character" w:styleId="HeaderChar" w:customStyle="1">
    <w:name w:val="Header Char"/>
    <w:basedOn w:val="DefaultParagraphFont"/>
    <w:link w:val="Header"/>
    <w:qFormat/>
    <w:rsid w:val="008c6903"/>
    <w:rPr>
      <w:rFonts w:ascii="Arial" w:hAnsi="Arial"/>
    </w:rPr>
  </w:style>
  <w:style w:type="character" w:styleId="FooterChar" w:customStyle="1">
    <w:name w:val="Footer Char"/>
    <w:basedOn w:val="DefaultParagraphFont"/>
    <w:link w:val="Footer"/>
    <w:qFormat/>
    <w:rsid w:val="008c6903"/>
    <w:rPr>
      <w:rFonts w:ascii="Arial" w:hAnsi="Arial"/>
    </w:rPr>
  </w:style>
  <w:style w:type="character" w:styleId="Linenumber">
    <w:name w:val="line number"/>
    <w:basedOn w:val="DefaultParagraphFont"/>
    <w:qFormat/>
    <w:rsid w:val="004214cd"/>
    <w:rPr/>
  </w:style>
  <w:style w:type="character" w:styleId="KeywordTok" w:customStyle="1">
    <w:name w:val="KeywordTok"/>
    <w:basedOn w:val="VerbatimChar"/>
    <w:qFormat/>
    <w:rPr>
      <w:rFonts w:ascii="Courier New" w:hAnsi="Courier New"/>
      <w:b/>
      <w:i w:val="false"/>
      <w:color w:val="007020"/>
      <w:sz w:val="22"/>
    </w:rPr>
  </w:style>
  <w:style w:type="character" w:styleId="DataTypeTok" w:customStyle="1">
    <w:name w:val="DataTypeTok"/>
    <w:basedOn w:val="VerbatimChar"/>
    <w:qFormat/>
    <w:rPr>
      <w:rFonts w:ascii="Courier New" w:hAnsi="Courier New"/>
      <w:i w:val="false"/>
      <w:color w:val="902000"/>
      <w:sz w:val="22"/>
    </w:rPr>
  </w:style>
  <w:style w:type="character" w:styleId="DecValTok" w:customStyle="1">
    <w:name w:val="DecValTok"/>
    <w:basedOn w:val="VerbatimChar"/>
    <w:qFormat/>
    <w:rPr>
      <w:rFonts w:ascii="Courier New" w:hAnsi="Courier New"/>
      <w:i w:val="false"/>
      <w:color w:val="40A070"/>
      <w:sz w:val="22"/>
    </w:rPr>
  </w:style>
  <w:style w:type="character" w:styleId="BaseNTok" w:customStyle="1">
    <w:name w:val="BaseNTok"/>
    <w:basedOn w:val="VerbatimChar"/>
    <w:qFormat/>
    <w:rPr>
      <w:rFonts w:ascii="Courier New" w:hAnsi="Courier New"/>
      <w:i w:val="false"/>
      <w:color w:val="40A070"/>
      <w:sz w:val="22"/>
    </w:rPr>
  </w:style>
  <w:style w:type="character" w:styleId="FloatTok" w:customStyle="1">
    <w:name w:val="FloatTok"/>
    <w:basedOn w:val="VerbatimChar"/>
    <w:qFormat/>
    <w:rPr>
      <w:rFonts w:ascii="Courier New" w:hAnsi="Courier New"/>
      <w:i w:val="false"/>
      <w:color w:val="40A070"/>
      <w:sz w:val="22"/>
    </w:rPr>
  </w:style>
  <w:style w:type="character" w:styleId="ConstantTok" w:customStyle="1">
    <w:name w:val="ConstantTok"/>
    <w:basedOn w:val="VerbatimChar"/>
    <w:qFormat/>
    <w:rPr>
      <w:rFonts w:ascii="Courier New" w:hAnsi="Courier New"/>
      <w:i w:val="false"/>
      <w:color w:val="880000"/>
      <w:sz w:val="22"/>
    </w:rPr>
  </w:style>
  <w:style w:type="character" w:styleId="CharTok" w:customStyle="1">
    <w:name w:val="CharTok"/>
    <w:basedOn w:val="VerbatimChar"/>
    <w:qFormat/>
    <w:rPr>
      <w:rFonts w:ascii="Courier New" w:hAnsi="Courier New"/>
      <w:i w:val="false"/>
      <w:color w:val="4070A0"/>
      <w:sz w:val="22"/>
    </w:rPr>
  </w:style>
  <w:style w:type="character" w:styleId="SpecialCharTok" w:customStyle="1">
    <w:name w:val="SpecialCharTok"/>
    <w:basedOn w:val="VerbatimChar"/>
    <w:qFormat/>
    <w:rPr>
      <w:rFonts w:ascii="Courier New" w:hAnsi="Courier New"/>
      <w:i w:val="false"/>
      <w:color w:val="4070A0"/>
      <w:sz w:val="22"/>
    </w:rPr>
  </w:style>
  <w:style w:type="character" w:styleId="StringTok" w:customStyle="1">
    <w:name w:val="StringTok"/>
    <w:basedOn w:val="VerbatimChar"/>
    <w:qFormat/>
    <w:rPr>
      <w:rFonts w:ascii="Courier New" w:hAnsi="Courier New"/>
      <w:i w:val="false"/>
      <w:color w:val="4070A0"/>
      <w:sz w:val="22"/>
    </w:rPr>
  </w:style>
  <w:style w:type="character" w:styleId="VerbatimStringTok" w:customStyle="1">
    <w:name w:val="VerbatimStringTok"/>
    <w:basedOn w:val="VerbatimChar"/>
    <w:qFormat/>
    <w:rPr>
      <w:rFonts w:ascii="Courier New" w:hAnsi="Courier New"/>
      <w:i w:val="false"/>
      <w:color w:val="4070A0"/>
      <w:sz w:val="22"/>
    </w:rPr>
  </w:style>
  <w:style w:type="character" w:styleId="SpecialStringTok" w:customStyle="1">
    <w:name w:val="SpecialStringTok"/>
    <w:basedOn w:val="VerbatimChar"/>
    <w:qFormat/>
    <w:rPr>
      <w:rFonts w:ascii="Courier New" w:hAnsi="Courier New"/>
      <w:i w:val="false"/>
      <w:color w:val="BB6688"/>
      <w:sz w:val="22"/>
    </w:rPr>
  </w:style>
  <w:style w:type="character" w:styleId="ImportTok" w:customStyle="1">
    <w:name w:val="ImportTok"/>
    <w:basedOn w:val="VerbatimChar"/>
    <w:qFormat/>
    <w:rPr>
      <w:rFonts w:ascii="Courier New" w:hAnsi="Courier New"/>
      <w:i w:val="false"/>
      <w:sz w:val="22"/>
    </w:rPr>
  </w:style>
  <w:style w:type="character" w:styleId="CommentTok" w:customStyle="1">
    <w:name w:val="CommentTok"/>
    <w:basedOn w:val="VerbatimChar"/>
    <w:qFormat/>
    <w:rPr>
      <w:rFonts w:ascii="Courier New" w:hAnsi="Courier New"/>
      <w:i/>
      <w:color w:val="60A0B0"/>
      <w:sz w:val="22"/>
    </w:rPr>
  </w:style>
  <w:style w:type="character" w:styleId="DocumentationTok" w:customStyle="1">
    <w:name w:val="DocumentationTok"/>
    <w:basedOn w:val="VerbatimChar"/>
    <w:qFormat/>
    <w:rPr>
      <w:rFonts w:ascii="Courier New" w:hAnsi="Courier New"/>
      <w:i/>
      <w:color w:val="BA2121"/>
      <w:sz w:val="22"/>
    </w:rPr>
  </w:style>
  <w:style w:type="character" w:styleId="AnnotationTok" w:customStyle="1">
    <w:name w:val="AnnotationTok"/>
    <w:basedOn w:val="VerbatimChar"/>
    <w:qFormat/>
    <w:rPr>
      <w:rFonts w:ascii="Courier New" w:hAnsi="Courier New"/>
      <w:b/>
      <w:i/>
      <w:color w:val="60A0B0"/>
      <w:sz w:val="22"/>
    </w:rPr>
  </w:style>
  <w:style w:type="character" w:styleId="CommentVarTok" w:customStyle="1">
    <w:name w:val="CommentVarTok"/>
    <w:basedOn w:val="VerbatimChar"/>
    <w:qFormat/>
    <w:rPr>
      <w:rFonts w:ascii="Courier New" w:hAnsi="Courier New"/>
      <w:b/>
      <w:i/>
      <w:color w:val="60A0B0"/>
      <w:sz w:val="22"/>
    </w:rPr>
  </w:style>
  <w:style w:type="character" w:styleId="OtherTok" w:customStyle="1">
    <w:name w:val="OtherTok"/>
    <w:basedOn w:val="VerbatimChar"/>
    <w:qFormat/>
    <w:rPr>
      <w:rFonts w:ascii="Courier New" w:hAnsi="Courier New"/>
      <w:i w:val="false"/>
      <w:color w:val="007020"/>
      <w:sz w:val="22"/>
    </w:rPr>
  </w:style>
  <w:style w:type="character" w:styleId="FunctionTok" w:customStyle="1">
    <w:name w:val="FunctionTok"/>
    <w:basedOn w:val="VerbatimChar"/>
    <w:qFormat/>
    <w:rPr>
      <w:rFonts w:ascii="Courier New" w:hAnsi="Courier New"/>
      <w:i w:val="false"/>
      <w:color w:val="06287E"/>
      <w:sz w:val="22"/>
    </w:rPr>
  </w:style>
  <w:style w:type="character" w:styleId="VariableTok" w:customStyle="1">
    <w:name w:val="VariableTok"/>
    <w:basedOn w:val="VerbatimChar"/>
    <w:qFormat/>
    <w:rPr>
      <w:rFonts w:ascii="Courier New" w:hAnsi="Courier New"/>
      <w:i w:val="false"/>
      <w:color w:val="19177C"/>
      <w:sz w:val="22"/>
    </w:rPr>
  </w:style>
  <w:style w:type="character" w:styleId="ControlFlowTok" w:customStyle="1">
    <w:name w:val="ControlFlowTok"/>
    <w:basedOn w:val="VerbatimChar"/>
    <w:qFormat/>
    <w:rPr>
      <w:rFonts w:ascii="Courier New" w:hAnsi="Courier New"/>
      <w:b/>
      <w:i w:val="false"/>
      <w:color w:val="007020"/>
      <w:sz w:val="22"/>
    </w:rPr>
  </w:style>
  <w:style w:type="character" w:styleId="OperatorTok" w:customStyle="1">
    <w:name w:val="OperatorTok"/>
    <w:basedOn w:val="VerbatimChar"/>
    <w:qFormat/>
    <w:rPr>
      <w:rFonts w:ascii="Courier New" w:hAnsi="Courier New"/>
      <w:i w:val="false"/>
      <w:color w:val="666666"/>
      <w:sz w:val="22"/>
    </w:rPr>
  </w:style>
  <w:style w:type="character" w:styleId="BuiltInTok" w:customStyle="1">
    <w:name w:val="BuiltInTok"/>
    <w:basedOn w:val="VerbatimChar"/>
    <w:qFormat/>
    <w:rPr>
      <w:rFonts w:ascii="Courier New" w:hAnsi="Courier New"/>
      <w:i w:val="false"/>
      <w:sz w:val="22"/>
    </w:rPr>
  </w:style>
  <w:style w:type="character" w:styleId="ExtensionTok" w:customStyle="1">
    <w:name w:val="ExtensionTok"/>
    <w:basedOn w:val="VerbatimChar"/>
    <w:qFormat/>
    <w:rPr>
      <w:rFonts w:ascii="Courier New" w:hAnsi="Courier New"/>
      <w:i w:val="false"/>
      <w:sz w:val="22"/>
    </w:rPr>
  </w:style>
  <w:style w:type="character" w:styleId="PreprocessorTok" w:customStyle="1">
    <w:name w:val="PreprocessorTok"/>
    <w:basedOn w:val="VerbatimChar"/>
    <w:qFormat/>
    <w:rPr>
      <w:rFonts w:ascii="Courier New" w:hAnsi="Courier New"/>
      <w:i w:val="false"/>
      <w:color w:val="BC7A00"/>
      <w:sz w:val="22"/>
    </w:rPr>
  </w:style>
  <w:style w:type="character" w:styleId="AttributeTok" w:customStyle="1">
    <w:name w:val="AttributeTok"/>
    <w:basedOn w:val="VerbatimChar"/>
    <w:qFormat/>
    <w:rPr>
      <w:rFonts w:ascii="Courier New" w:hAnsi="Courier New"/>
      <w:i w:val="false"/>
      <w:color w:val="7D9029"/>
      <w:sz w:val="22"/>
    </w:rPr>
  </w:style>
  <w:style w:type="character" w:styleId="RegionMarkerTok" w:customStyle="1">
    <w:name w:val="RegionMarkerTok"/>
    <w:basedOn w:val="VerbatimChar"/>
    <w:qFormat/>
    <w:rPr>
      <w:rFonts w:ascii="Courier New" w:hAnsi="Courier New"/>
      <w:i w:val="false"/>
      <w:sz w:val="22"/>
    </w:rPr>
  </w:style>
  <w:style w:type="character" w:styleId="InformationTok" w:customStyle="1">
    <w:name w:val="InformationTok"/>
    <w:basedOn w:val="VerbatimChar"/>
    <w:qFormat/>
    <w:rPr>
      <w:rFonts w:ascii="Courier New" w:hAnsi="Courier New"/>
      <w:b/>
      <w:i/>
      <w:color w:val="60A0B0"/>
      <w:sz w:val="22"/>
    </w:rPr>
  </w:style>
  <w:style w:type="character" w:styleId="WarningTok" w:customStyle="1">
    <w:name w:val="WarningTok"/>
    <w:basedOn w:val="VerbatimChar"/>
    <w:qFormat/>
    <w:rPr>
      <w:rFonts w:ascii="Courier New" w:hAnsi="Courier New"/>
      <w:b/>
      <w:i/>
      <w:color w:val="60A0B0"/>
      <w:sz w:val="22"/>
    </w:rPr>
  </w:style>
  <w:style w:type="character" w:styleId="AlertTok" w:customStyle="1">
    <w:name w:val="AlertTok"/>
    <w:basedOn w:val="VerbatimChar"/>
    <w:qFormat/>
    <w:rPr>
      <w:rFonts w:ascii="Courier New" w:hAnsi="Courier New"/>
      <w:b/>
      <w:i w:val="false"/>
      <w:color w:val="FF0000"/>
      <w:sz w:val="22"/>
    </w:rPr>
  </w:style>
  <w:style w:type="character" w:styleId="ErrorTok" w:customStyle="1">
    <w:name w:val="ErrorTok"/>
    <w:basedOn w:val="VerbatimChar"/>
    <w:qFormat/>
    <w:rPr>
      <w:rFonts w:ascii="Courier New" w:hAnsi="Courier New"/>
      <w:b/>
      <w:i w:val="false"/>
      <w:color w:val="FF0000"/>
      <w:sz w:val="22"/>
    </w:rPr>
  </w:style>
  <w:style w:type="character" w:styleId="NormalTok" w:customStyle="1">
    <w:name w:val="NormalTok"/>
    <w:basedOn w:val="VerbatimChar"/>
    <w:qFormat/>
    <w:rPr>
      <w:rFonts w:ascii="Courier New" w:hAnsi="Courier New"/>
      <w:i w:val="false"/>
      <w:sz w:val="22"/>
    </w:rPr>
  </w:style>
  <w:style w:type="character" w:styleId="BalloonTextChar" w:customStyle="1">
    <w:name w:val="Balloon Text Char"/>
    <w:basedOn w:val="DefaultParagraphFont"/>
    <w:link w:val="BalloonText"/>
    <w:qFormat/>
    <w:rsid w:val="00730ad6"/>
    <w:rPr>
      <w:rFonts w:ascii="Segoe UI" w:hAnsi="Segoe UI" w:cs="Segoe UI"/>
      <w:sz w:val="18"/>
      <w:szCs w:val="18"/>
    </w:rPr>
  </w:style>
  <w:style w:type="character" w:styleId="Annotationreference">
    <w:name w:val="annotation reference"/>
    <w:basedOn w:val="DefaultParagraphFont"/>
    <w:qFormat/>
    <w:rsid w:val="00c4708f"/>
    <w:rPr>
      <w:sz w:val="16"/>
      <w:szCs w:val="16"/>
    </w:rPr>
  </w:style>
  <w:style w:type="character" w:styleId="CommentTextChar" w:customStyle="1">
    <w:name w:val="Comment Text Char"/>
    <w:basedOn w:val="DefaultParagraphFont"/>
    <w:link w:val="CommentText"/>
    <w:qFormat/>
    <w:rsid w:val="00c4708f"/>
    <w:rPr>
      <w:rFonts w:ascii="Times New Roman" w:hAnsi="Times New Roman"/>
      <w:sz w:val="20"/>
      <w:szCs w:val="20"/>
    </w:rPr>
  </w:style>
  <w:style w:type="character" w:styleId="CommentSubjectChar" w:customStyle="1">
    <w:name w:val="Comment Subject Char"/>
    <w:basedOn w:val="CommentTextChar"/>
    <w:link w:val="CommentSubject"/>
    <w:qFormat/>
    <w:rsid w:val="00c4708f"/>
    <w:rPr>
      <w:rFonts w:ascii="Times New Roman" w:hAnsi="Times New Roman"/>
      <w:b/>
      <w:bCs/>
      <w:sz w:val="20"/>
      <w:szCs w:val="20"/>
    </w:rPr>
  </w:style>
  <w:style w:type="character" w:styleId="VisitedInternetLink">
    <w:name w:val="FollowedHyperlink"/>
    <w:basedOn w:val="DefaultParagraphFont"/>
    <w:rsid w:val="008e3d5b"/>
    <w:rPr>
      <w:color w:val="800080" w:themeColor="followedHyperlink"/>
      <w:u w:val="single"/>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autoRedefine/>
    <w:rsid w:val="00316091"/>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autoRedefine/>
    <w:qFormat/>
    <w:pPr>
      <w:spacing w:before="36" w:after="36"/>
    </w:pPr>
    <w:rPr/>
  </w:style>
  <w:style w:type="paragraph" w:styleId="Title">
    <w:name w:val="Title"/>
    <w:basedOn w:val="Normal"/>
    <w:next w:val="TextBody"/>
    <w:autoRedefine/>
    <w:qFormat/>
    <w:rsid w:val="003f02cc"/>
    <w:pPr>
      <w:keepNext w:val="true"/>
      <w:keepLines/>
      <w:jc w:val="center"/>
    </w:pPr>
    <w:rPr>
      <w:rFonts w:eastAsia="" w:cs="" w:cstheme="majorBidi" w:eastAsiaTheme="majorEastAsia"/>
      <w:b/>
      <w:bCs/>
      <w:sz w:val="44"/>
      <w:szCs w:val="36"/>
    </w:rPr>
  </w:style>
  <w:style w:type="paragraph" w:styleId="Subtitle">
    <w:name w:val="Subtitle"/>
    <w:basedOn w:val="Title"/>
    <w:next w:val="TextBody"/>
    <w:autoRedefine/>
    <w:qFormat/>
    <w:rsid w:val="003f02cc"/>
    <w:pPr/>
    <w:rPr>
      <w:sz w:val="36"/>
      <w:szCs w:val="30"/>
    </w:rPr>
  </w:style>
  <w:style w:type="paragraph" w:styleId="Author" w:customStyle="1">
    <w:name w:val="Author"/>
    <w:basedOn w:val="Normal"/>
    <w:next w:val="TextBody"/>
    <w:autoRedefine/>
    <w:qFormat/>
    <w:pPr>
      <w:keepNext w:val="true"/>
      <w:keepLines/>
      <w:jc w:val="center"/>
    </w:pPr>
    <w:rPr/>
  </w:style>
  <w:style w:type="paragraph" w:styleId="Date">
    <w:name w:val="Date"/>
    <w:basedOn w:val="Normal"/>
    <w:next w:val="TextBody"/>
    <w:qFormat/>
    <w:pPr>
      <w:keepNext w:val="true"/>
      <w:keepLines/>
      <w:jc w:val="center"/>
    </w:pPr>
    <w:rPr/>
  </w:style>
  <w:style w:type="paragraph" w:styleId="Abstract" w:customStyle="1">
    <w:name w:val="Abstract"/>
    <w:basedOn w:val="Normal"/>
    <w:next w:val="TextBody"/>
    <w:autoRedefine/>
    <w:qFormat/>
    <w:rsid w:val="000d0db1"/>
    <w:pPr>
      <w:keepNext w:val="true"/>
      <w:keepLines/>
    </w:pPr>
    <w:rPr>
      <w:szCs w:val="20"/>
    </w:rPr>
  </w:style>
  <w:style w:type="paragraph" w:styleId="Bibliography">
    <w:name w:val="Bibliography"/>
    <w:basedOn w:val="Normal"/>
    <w:qFormat/>
    <w:pPr/>
    <w:rPr/>
  </w:style>
  <w:style w:type="paragraph" w:styleId="BlockText">
    <w:name w:val="Block Text"/>
    <w:basedOn w:val="TextBody"/>
    <w:next w:val="TextBody"/>
    <w:uiPriority w:val="9"/>
    <w:qFormat/>
    <w:rsid w:val="002e757c"/>
    <w:pPr>
      <w:ind w:left="360" w:right="360" w:hanging="0"/>
    </w:pPr>
    <w:rPr/>
  </w:style>
  <w:style w:type="paragraph" w:styleId="Footnote">
    <w:name w:val="Footnote Text"/>
    <w:basedOn w:val="Normal"/>
    <w:autoRedefine/>
    <w:uiPriority w:val="9"/>
    <w:pPr/>
    <w:rPr/>
  </w:style>
  <w:style w:type="paragraph" w:styleId="DefinitionTerm" w:customStyle="1">
    <w:name w:val="Definition Term"/>
    <w:basedOn w:val="Normal"/>
    <w:next w:val="Definition"/>
    <w:autoRedefine/>
    <w:qFormat/>
    <w:rsid w:val="00443643"/>
    <w:pPr/>
    <w:rPr>
      <w:b/>
    </w:rPr>
  </w:style>
  <w:style w:type="paragraph" w:styleId="Definition" w:customStyle="1">
    <w:name w:val="Definition"/>
    <w:basedOn w:val="Normal"/>
    <w:autoRedefine/>
    <w:qFormat/>
    <w:rsid w:val="008c6903"/>
    <w:pPr/>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autoRedefine/>
    <w:qFormat/>
    <w:rsid w:val="00a103ba"/>
    <w:pPr>
      <w:keepNext w:val="true"/>
    </w:pPr>
    <w:rPr/>
  </w:style>
  <w:style w:type="paragraph" w:styleId="ImageCaption" w:customStyle="1">
    <w:name w:val="Image Caption"/>
    <w:basedOn w:val="Caption1"/>
    <w:autoRedefine/>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qFormat/>
    <w:pPr>
      <w:spacing w:lineRule="auto" w:line="259"/>
    </w:pPr>
    <w:rPr>
      <w:rFonts w:ascii="Calibri" w:hAnsi="Calibri" w:asciiTheme="majorHAnsi" w:hAnsiTheme="majorHAnsi"/>
      <w:b w:val="false"/>
      <w:bCs w:val="false"/>
      <w:color w:val="365F91" w:themeColor="accent1" w:themeShade="bf"/>
    </w:rPr>
  </w:style>
  <w:style w:type="paragraph" w:styleId="HeaderandFooter">
    <w:name w:val="Header and Footer"/>
    <w:basedOn w:val="Normal"/>
    <w:qFormat/>
    <w:pPr/>
    <w:rPr/>
  </w:style>
  <w:style w:type="paragraph" w:styleId="Header">
    <w:name w:val="Header"/>
    <w:basedOn w:val="Normal"/>
    <w:link w:val="HeaderChar"/>
    <w:rsid w:val="008c6903"/>
    <w:pPr>
      <w:suppressLineNumbers/>
      <w:tabs>
        <w:tab w:val="clear" w:pos="720"/>
        <w:tab w:val="center" w:pos="4680" w:leader="none"/>
        <w:tab w:val="right" w:pos="9360" w:leader="none"/>
      </w:tabs>
      <w:spacing w:lineRule="auto" w:line="240" w:before="0" w:after="0"/>
    </w:pPr>
    <w:rPr/>
  </w:style>
  <w:style w:type="paragraph" w:styleId="Footer">
    <w:name w:val="Footer"/>
    <w:basedOn w:val="Normal"/>
    <w:link w:val="FooterChar"/>
    <w:rsid w:val="008c6903"/>
    <w:pPr>
      <w:suppressLineNumbers/>
      <w:tabs>
        <w:tab w:val="clear" w:pos="720"/>
        <w:tab w:val="center" w:pos="4680" w:leader="none"/>
        <w:tab w:val="right" w:pos="9360" w:leader="none"/>
      </w:tabs>
      <w:spacing w:lineRule="auto" w:line="240" w:before="0" w:after="0"/>
    </w:pPr>
    <w:rPr/>
  </w:style>
  <w:style w:type="paragraph" w:styleId="SourceCode" w:customStyle="1">
    <w:name w:val="Source Code"/>
    <w:basedOn w:val="Normal"/>
    <w:link w:val="VerbatimChar"/>
    <w:qFormat/>
    <w:pPr/>
    <w:rPr/>
  </w:style>
  <w:style w:type="paragraph" w:styleId="BalloonText">
    <w:name w:val="Balloon Text"/>
    <w:basedOn w:val="Normal"/>
    <w:link w:val="BalloonTextChar"/>
    <w:qFormat/>
    <w:rsid w:val="00730ad6"/>
    <w:pPr>
      <w:spacing w:lineRule="auto" w:line="240" w:before="0" w:after="0"/>
    </w:pPr>
    <w:rPr>
      <w:rFonts w:ascii="Segoe UI" w:hAnsi="Segoe UI" w:cs="Segoe UI"/>
      <w:sz w:val="18"/>
      <w:szCs w:val="18"/>
    </w:rPr>
  </w:style>
  <w:style w:type="paragraph" w:styleId="Annotationtext">
    <w:name w:val="annotation text"/>
    <w:basedOn w:val="Normal"/>
    <w:link w:val="CommentTextChar"/>
    <w:qFormat/>
    <w:rsid w:val="00c4708f"/>
    <w:pPr>
      <w:spacing w:lineRule="auto" w:line="240"/>
    </w:pPr>
    <w:rPr>
      <w:sz w:val="20"/>
      <w:szCs w:val="20"/>
    </w:rPr>
  </w:style>
  <w:style w:type="paragraph" w:styleId="Annotationsubject">
    <w:name w:val="annotation subject"/>
    <w:basedOn w:val="Annotationtext"/>
    <w:next w:val="Annotationtext"/>
    <w:link w:val="CommentSubjectChar"/>
    <w:qFormat/>
    <w:rsid w:val="00c4708f"/>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
    <w:name w:val="Table"/>
    <w:semiHidden/>
    <w:unhideWhenUsed/>
    <w:qFormat/>
    <w:rsid w:val="00920b49"/>
    <w:rPr>
      <w:sz w:val="20"/>
      <w:szCs w:val="20"/>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blStylePr w:type="firstRow">
      <w:rPr>
        <w:b/>
      </w:r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orcid.org/0000-0002-9911-706X" TargetMode="External"/><Relationship Id="rId4" Type="http://schemas.openxmlformats.org/officeDocument/2006/relationships/image" Target="media/image2.png"/><Relationship Id="rId5" Type="http://schemas.openxmlformats.org/officeDocument/2006/relationships/hyperlink" Target="https://github.com/jojoelfe" TargetMode="External"/><Relationship Id="rId6" Type="http://schemas.openxmlformats.org/officeDocument/2006/relationships/image" Target="media/image3.png"/><Relationship Id="rId7" Type="http://schemas.openxmlformats.org/officeDocument/2006/relationships/hyperlink" Target="https://orcid.org/0000-0002-1506-909X" TargetMode="External"/><Relationship Id="rId8" Type="http://schemas.openxmlformats.org/officeDocument/2006/relationships/image" Target="media/image4.png"/><Relationship Id="rId9" Type="http://schemas.openxmlformats.org/officeDocument/2006/relationships/hyperlink" Target="https://github.com/nikogrigorieff"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hyperlink" Target="https://doi.org/fshgnc" TargetMode="External"/><Relationship Id="rId22" Type="http://schemas.openxmlformats.org/officeDocument/2006/relationships/hyperlink" Target="https://doi.org/10.1038/nbt.1592" TargetMode="External"/><Relationship Id="rId23" Type="http://schemas.openxmlformats.org/officeDocument/2006/relationships/hyperlink" Target="https://www.ncbi.nlm.nih.gov/pubmed/20010810" TargetMode="External"/><Relationship Id="rId24" Type="http://schemas.openxmlformats.org/officeDocument/2006/relationships/hyperlink" Target="https://www.ncbi.nlm.nih.gov/pmc/articles/PMC2805705" TargetMode="External"/><Relationship Id="rId25" Type="http://schemas.openxmlformats.org/officeDocument/2006/relationships/hyperlink" Target="https://doi.org/bbpg4n" TargetMode="External"/><Relationship Id="rId26" Type="http://schemas.openxmlformats.org/officeDocument/2006/relationships/hyperlink" Target="https://doi.org/10.1038/nmeth817" TargetMode="External"/><Relationship Id="rId27" Type="http://schemas.openxmlformats.org/officeDocument/2006/relationships/hyperlink" Target="https://www.ncbi.nlm.nih.gov/pubmed/16299476" TargetMode="External"/><Relationship Id="rId28" Type="http://schemas.openxmlformats.org/officeDocument/2006/relationships/hyperlink" Target="https://doi.org/d6d5mq" TargetMode="External"/><Relationship Id="rId29" Type="http://schemas.openxmlformats.org/officeDocument/2006/relationships/hyperlink" Target="https://doi.org/10.1038/nrm1861" TargetMode="External"/><Relationship Id="rId30" Type="http://schemas.openxmlformats.org/officeDocument/2006/relationships/hyperlink" Target="https://www.ncbi.nlm.nih.gov/pubmed/16482091" TargetMode="External"/><Relationship Id="rId31" Type="http://schemas.openxmlformats.org/officeDocument/2006/relationships/hyperlink" Target="https://doi.org/bdnzmv" TargetMode="External"/><Relationship Id="rId32" Type="http://schemas.openxmlformats.org/officeDocument/2006/relationships/hyperlink" Target="https://doi.org/10.1111/j.1365-2818.1983.tb04225.x" TargetMode="External"/><Relationship Id="rId33" Type="http://schemas.openxmlformats.org/officeDocument/2006/relationships/hyperlink" Target="https://www.ncbi.nlm.nih.gov/pubmed/6350598" TargetMode="External"/><Relationship Id="rId34" Type="http://schemas.openxmlformats.org/officeDocument/2006/relationships/hyperlink" Target="https://doi.org/f537jp" TargetMode="External"/><Relationship Id="rId35" Type="http://schemas.openxmlformats.org/officeDocument/2006/relationships/hyperlink" Target="https://doi.org/10.1016/j.sbi.2013.08.006" TargetMode="External"/><Relationship Id="rId36" Type="http://schemas.openxmlformats.org/officeDocument/2006/relationships/hyperlink" Target="https://www.ncbi.nlm.nih.gov/pubmed/24090931" TargetMode="External"/><Relationship Id="rId37" Type="http://schemas.openxmlformats.org/officeDocument/2006/relationships/hyperlink" Target="https://doi.org/czj9hr" TargetMode="External"/><Relationship Id="rId38" Type="http://schemas.openxmlformats.org/officeDocument/2006/relationships/hyperlink" Target="https://doi.org/10.1017/s0033583511000102" TargetMode="External"/><Relationship Id="rId39" Type="http://schemas.openxmlformats.org/officeDocument/2006/relationships/hyperlink" Target="https://www.ncbi.nlm.nih.gov/pubmed/22082691" TargetMode="External"/><Relationship Id="rId40" Type="http://schemas.openxmlformats.org/officeDocument/2006/relationships/hyperlink" Target="https://doi.org/gnq4q4" TargetMode="External"/><Relationship Id="rId41" Type="http://schemas.openxmlformats.org/officeDocument/2006/relationships/hyperlink" Target="https://doi.org/10.7554/elife.25648" TargetMode="External"/><Relationship Id="rId42" Type="http://schemas.openxmlformats.org/officeDocument/2006/relationships/hyperlink" Target="https://www.ncbi.nlm.nih.gov/pubmed/28467302" TargetMode="External"/><Relationship Id="rId43" Type="http://schemas.openxmlformats.org/officeDocument/2006/relationships/hyperlink" Target="https://www.ncbi.nlm.nih.gov/pmc/articles/PMC5453696" TargetMode="External"/><Relationship Id="rId44" Type="http://schemas.openxmlformats.org/officeDocument/2006/relationships/hyperlink" Target="https://doi.org/gpbjfd" TargetMode="External"/><Relationship Id="rId45" Type="http://schemas.openxmlformats.org/officeDocument/2006/relationships/hyperlink" Target="https://doi.org/10.1101/2020.04.22.053868" TargetMode="External"/><Relationship Id="rId46" Type="http://schemas.openxmlformats.org/officeDocument/2006/relationships/hyperlink" Target="https://doi.org/gkkc49" TargetMode="External"/><Relationship Id="rId47" Type="http://schemas.openxmlformats.org/officeDocument/2006/relationships/hyperlink" Target="https://doi.org/10.7554/elife.68946" TargetMode="External"/><Relationship Id="rId48" Type="http://schemas.openxmlformats.org/officeDocument/2006/relationships/hyperlink" Target="https://www.ncbi.nlm.nih.gov/pubmed/34114559" TargetMode="External"/><Relationship Id="rId49" Type="http://schemas.openxmlformats.org/officeDocument/2006/relationships/hyperlink" Target="https://www.ncbi.nlm.nih.gov/pmc/articles/PMC8219381" TargetMode="External"/><Relationship Id="rId50" Type="http://schemas.openxmlformats.org/officeDocument/2006/relationships/hyperlink" Target="https://doi.org/gpbjfm" TargetMode="External"/><Relationship Id="rId51" Type="http://schemas.openxmlformats.org/officeDocument/2006/relationships/hyperlink" Target="https://doi.org/10.1093/nar/gkz637" TargetMode="External"/><Relationship Id="rId52" Type="http://schemas.openxmlformats.org/officeDocument/2006/relationships/hyperlink" Target="https://www.ncbi.nlm.nih.gov/pubmed/31350888" TargetMode="External"/><Relationship Id="rId53" Type="http://schemas.openxmlformats.org/officeDocument/2006/relationships/hyperlink" Target="https://www.ncbi.nlm.nih.gov/pmc/articles/PMC7026650" TargetMode="External"/><Relationship Id="rId54" Type="http://schemas.openxmlformats.org/officeDocument/2006/relationships/hyperlink" Target="https://doi.org/gc87j9" TargetMode="External"/><Relationship Id="rId55" Type="http://schemas.openxmlformats.org/officeDocument/2006/relationships/hyperlink" Target="https://doi.org/10.1186/s12885-018-4178-z" TargetMode="External"/><Relationship Id="rId56" Type="http://schemas.openxmlformats.org/officeDocument/2006/relationships/hyperlink" Target="https://www.ncbi.nlm.nih.gov/pubmed/29530001" TargetMode="External"/><Relationship Id="rId57" Type="http://schemas.openxmlformats.org/officeDocument/2006/relationships/hyperlink" Target="https://www.ncbi.nlm.nih.gov/pmc/articles/PMC5848553" TargetMode="External"/><Relationship Id="rId58" Type="http://schemas.openxmlformats.org/officeDocument/2006/relationships/hyperlink" Target="https://doi.org/f3r5jr" TargetMode="External"/><Relationship Id="rId59" Type="http://schemas.openxmlformats.org/officeDocument/2006/relationships/hyperlink" Target="https://doi.org/10.1016/j.cell.2016.08.057" TargetMode="External"/><Relationship Id="rId60" Type="http://schemas.openxmlformats.org/officeDocument/2006/relationships/hyperlink" Target="https://www.ncbi.nlm.nih.gov/pubmed/27641501" TargetMode="External"/><Relationship Id="rId61" Type="http://schemas.openxmlformats.org/officeDocument/2006/relationships/hyperlink" Target="https://www.ncbi.nlm.nih.gov/pmc/articles/PMC7360335" TargetMode="Externa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941</TotalTime>
  <Application>LibreOffice/6.4.7.2$Linux_X86_64 LibreOffice_project/40$Build-2</Application>
  <Pages>31</Pages>
  <Words>5535</Words>
  <Characters>30788</Characters>
  <CharactersWithSpaces>36240</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2022-04-14T14:39:00Z</dcterms:created>
  <dc:creator/>
  <dc:description/>
  <cp:keywords>cryo-EM visual protemics ribosome</cp:keywords>
  <dc:language>en-US</dc:language>
  <cp:lastModifiedBy/>
  <dcterms:modified xsi:type="dcterms:W3CDTF">2022-04-19T14:15:17Z</dcterms:modified>
  <cp:revision>51</cp:revision>
  <dc:subject/>
  <dc:title>Visual proteomics using whole-lamella 2D template matching</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uthor-meta">
    <vt:lpwstr/>
  </property>
  <property fmtid="{D5CDD505-2E9C-101B-9397-08002B2CF9AE}" pid="9" name="bibliography">
    <vt:lpwstr/>
  </property>
  <property fmtid="{D5CDD505-2E9C-101B-9397-08002B2CF9AE}" pid="10" name="citekey_aliases">
    <vt:lpwstr/>
  </property>
  <property fmtid="{D5CDD505-2E9C-101B-9397-08002B2CF9AE}" pid="11" name="csl">
    <vt:lpwstr>build/assets/style.csl</vt:lpwstr>
  </property>
  <property fmtid="{D5CDD505-2E9C-101B-9397-08002B2CF9AE}" pid="12" name="date-meta">
    <vt:lpwstr>2022-04-14</vt:lpwstr>
  </property>
  <property fmtid="{D5CDD505-2E9C-101B-9397-08002B2CF9AE}" pid="13" name="header-includes">
    <vt:lpwstr> </vt:lpwstr>
  </property>
  <property fmtid="{D5CDD505-2E9C-101B-9397-08002B2CF9AE}" pid="14" name="link-citations">
    <vt:lpwstr>True</vt:lpwstr>
  </property>
  <property fmtid="{D5CDD505-2E9C-101B-9397-08002B2CF9AE}" pid="15" name="manubot-clear-requests-cache">
    <vt:lpwstr>False</vt:lpwstr>
  </property>
  <property fmtid="{D5CDD505-2E9C-101B-9397-08002B2CF9AE}" pid="16" name="manubot-output-bibliography">
    <vt:lpwstr>output/references.json</vt:lpwstr>
  </property>
  <property fmtid="{D5CDD505-2E9C-101B-9397-08002B2CF9AE}" pid="17" name="manubot-output-citekeys">
    <vt:lpwstr>output/citations.tsv</vt:lpwstr>
  </property>
  <property fmtid="{D5CDD505-2E9C-101B-9397-08002B2CF9AE}" pid="18" name="manubot-requests-cache-path">
    <vt:lpwstr>ci/cache/requests-cache</vt:lpwstr>
  </property>
  <property fmtid="{D5CDD505-2E9C-101B-9397-08002B2CF9AE}" pid="19" name="references">
    <vt:lpwstr/>
  </property>
</Properties>
</file>